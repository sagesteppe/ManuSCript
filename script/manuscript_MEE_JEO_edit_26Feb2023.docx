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commentsExtended.xml" ContentType="application/vnd.openxmlformats-officedocument.wordprocessingml.commentsExtended+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commentRangeStart w:id="0"/>
      <w:r>
        <w:rPr/>
        <w:t xml:space="preserve">Metagenomic </w:t>
      </w:r>
      <w:r>
        <w:rPr/>
      </w:r>
      <w:commentRangeEnd w:id="0"/>
      <w:r>
        <w:commentReference w:id="0"/>
      </w:r>
      <w:r>
        <w:rPr/>
        <w:t>Barcoding of Pollen Loads Offers Insights on the Foraging Patterns of Queen Bumble Bees</w:t>
      </w:r>
      <w:del w:id="0" w:author="Unknown Author" w:date="2023-03-01T20:01:27Z">
        <w:r>
          <w:rPr/>
          <w:commentReference w:id="1"/>
        </w:r>
      </w:del>
    </w:p>
    <w:p>
      <w:pPr>
        <w:pStyle w:val="Compact"/>
        <w:numPr>
          <w:ilvl w:val="0"/>
          <w:numId w:val="4"/>
        </w:numPr>
        <w:rPr/>
      </w:pPr>
      <w:r>
        <w:rPr/>
        <w:t xml:space="preserve">DNA Barcoding has been successful for the </w:t>
      </w:r>
      <w:commentRangeStart w:id="2"/>
      <w:r>
        <w:rPr/>
        <w:t>rapid analysis of ecological assemblages</w:t>
      </w:r>
      <w:r>
        <w:rPr/>
      </w:r>
      <w:commentRangeEnd w:id="2"/>
      <w:r>
        <w:commentReference w:id="2"/>
      </w:r>
      <w:r>
        <w:rPr/>
        <w:t xml:space="preserve">. </w:t>
      </w:r>
      <w:del w:id="1" w:author="Jane Ogilvie" w:date="2023-02-26T14:22:00Z">
        <w:r>
          <w:rPr/>
          <w:delText xml:space="preserve">Although </w:delText>
        </w:r>
      </w:del>
      <w:ins w:id="2" w:author="Jane Ogilvie" w:date="2023-02-26T14:22:00Z">
        <w:r>
          <w:rPr/>
          <w:t>B</w:t>
        </w:r>
      </w:ins>
      <w:del w:id="3" w:author="Jane Ogilvie" w:date="2023-02-26T14:22:00Z">
        <w:r>
          <w:rPr/>
          <w:delText>b</w:delText>
        </w:r>
      </w:del>
      <w:r>
        <w:rPr/>
        <w:t xml:space="preserve">arcoding in the plant kingdom </w:t>
      </w:r>
      <w:moveFrom w:id="4" w:author="Jane Ogilvie" w:date="2023-02-26T14:21:00Z">
        <w:r>
          <w:rPr/>
          <w:t xml:space="preserve">barcoding </w:t>
        </w:r>
      </w:moveFrom>
      <w:r>
        <w:rPr/>
        <w:t xml:space="preserve">has been more difficult than </w:t>
      </w:r>
      <w:ins w:id="5" w:author="Jane Ogilvie" w:date="2023-02-26T14:22:00Z">
        <w:r>
          <w:rPr/>
          <w:t xml:space="preserve">in </w:t>
        </w:r>
      </w:ins>
      <w:r>
        <w:rPr/>
        <w:t xml:space="preserve">others, and hence </w:t>
      </w:r>
      <w:ins w:id="6" w:author="Jane Ogilvie" w:date="2023-02-26T14:25:00Z">
        <w:commentRangeStart w:id="3"/>
        <w:r>
          <w:rPr/>
          <w:t xml:space="preserve">barcoding progress </w:t>
        </w:r>
      </w:ins>
      <w:r>
        <w:rPr/>
      </w:r>
      <w:commentRangeEnd w:id="3"/>
      <w:r>
        <w:commentReference w:id="3"/>
      </w:r>
      <w:r>
        <w:rPr/>
        <w:t>may begin to lag behind other kingdoms.</w:t>
      </w:r>
    </w:p>
    <w:p>
      <w:pPr>
        <w:pStyle w:val="Compact"/>
        <w:numPr>
          <w:ilvl w:val="0"/>
          <w:numId w:val="5"/>
        </w:numPr>
        <w:rPr/>
      </w:pPr>
      <w:commentRangeStart w:id="4"/>
      <w:commentRangeStart w:id="5"/>
      <w:r>
        <w:rPr/>
        <w:t>Here we test the utilization of Angiosperms 353 probes to barcode plant species found in corbiculae</w:t>
      </w:r>
      <w:ins w:id="7" w:author="Jane Ogilvie" w:date="2023-03-01T16:56:00Z">
        <w:r>
          <w:rPr/>
          <w:t xml:space="preserve"> </w:t>
        </w:r>
      </w:ins>
      <w:r>
        <w:rPr/>
        <w:t xml:space="preserve">pollen loads collected from </w:t>
      </w:r>
      <w:ins w:id="8" w:author="Jane Ogilvie" w:date="2023-03-01T16:56:00Z">
        <w:r>
          <w:rPr/>
          <w:t>q</w:t>
        </w:r>
      </w:ins>
      <w:del w:id="9" w:author="Jane Ogilvie" w:date="2023-03-01T16:56:00Z">
        <w:r>
          <w:rPr/>
          <w:delText>Q</w:delText>
        </w:r>
      </w:del>
      <w:r>
        <w:rPr/>
        <w:t>ueen Bumble Bees</w:t>
      </w:r>
      <w:r>
        <w:rPr/>
      </w:r>
      <w:commentRangeEnd w:id="5"/>
      <w:r>
        <w:commentReference w:id="5"/>
      </w:r>
      <w:r>
        <w:rPr/>
      </w:r>
      <w:commentRangeEnd w:id="4"/>
      <w:r>
        <w:commentReference w:id="4"/>
      </w:r>
      <w:r>
        <w:rPr/>
        <w:t>.</w:t>
      </w:r>
    </w:p>
    <w:p>
      <w:pPr>
        <w:pStyle w:val="Compact"/>
        <w:numPr>
          <w:ilvl w:val="0"/>
          <w:numId w:val="6"/>
        </w:numPr>
        <w:rPr/>
      </w:pPr>
      <w:r>
        <w:rPr/>
        <w:t>To verify the accuracy of this barcoding system we compared the barcoding data to museum plant specimens, observations of plant flowering and bee flower visitation in the field, and species distribution modelling to identify likely candidate plant species found within the corbiculae pollen loads.</w:t>
      </w:r>
    </w:p>
    <w:p>
      <w:pPr>
        <w:pStyle w:val="Compact"/>
        <w:numPr>
          <w:ilvl w:val="0"/>
          <w:numId w:val="7"/>
        </w:numPr>
        <w:rPr/>
      </w:pPr>
      <w:r>
        <w:rPr/>
        <w:t xml:space="preserve">By utilizing </w:t>
      </w:r>
      <w:ins w:id="10" w:author="Jane Ogilvie" w:date="2023-02-26T15:28:00Z">
        <w:r>
          <w:rPr/>
          <w:t>s</w:t>
        </w:r>
      </w:ins>
      <w:del w:id="11" w:author="Jane Ogilvie" w:date="2023-02-26T15:28:00Z">
        <w:r>
          <w:rPr/>
          <w:delText>S</w:delText>
        </w:r>
      </w:del>
      <w:r>
        <w:rPr/>
        <w:t>pecies distribution modelling we allow users to create a regionally appropriate sequence databases which may use increase the alignment algorithms minimizing need for large computational power</w:t>
      </w:r>
      <w:del w:id="12" w:author="Jane Ogilvie" w:date="2023-03-01T16:56:00Z">
        <w:r>
          <w:rPr/>
          <w:delText>,</w:delText>
        </w:r>
      </w:del>
      <w:r>
        <w:rPr/>
        <w:t xml:space="preserve"> and run time.</w:t>
      </w:r>
    </w:p>
    <w:p>
      <w:pPr>
        <w:pStyle w:val="Compact"/>
        <w:numPr>
          <w:ilvl w:val="0"/>
          <w:numId w:val="8"/>
        </w:numPr>
        <w:rPr/>
      </w:pPr>
      <w:commentRangeStart w:id="6"/>
      <w:r>
        <w:rPr/>
        <w:t>We show that the Angiosperms 353 probes, which are currently being used in the largest ever plant systematic endeavor, offers significant promise to metagenomic approaches.</w:t>
      </w:r>
      <w:commentRangeEnd w:id="6"/>
      <w:r>
        <w:commentReference w:id="6"/>
      </w:r>
      <w:r>
        <w:rPr/>
      </w:r>
    </w:p>
    <w:p>
      <w:pPr>
        <w:pStyle w:val="Compact"/>
        <w:numPr>
          <w:ilvl w:val="0"/>
          <w:numId w:val="9"/>
        </w:numPr>
        <w:rPr/>
      </w:pPr>
      <w:commentRangeStart w:id="7"/>
      <w:r>
        <w:rPr/>
        <w:t>The DNA barcoding of bumble bee corbiculae pollen loads was most accurate when combined with knowledge of what plant species were flowering in the plant community when they were collected. Thus, supplementing DNA barcoding data with ecological context is most accurate and powerful.</w:t>
      </w:r>
      <w:commentRangeEnd w:id="7"/>
      <w:r>
        <w:commentReference w:id="7"/>
      </w:r>
      <w:r>
        <w:rPr/>
      </w:r>
    </w:p>
    <w:p>
      <w:pPr>
        <w:pStyle w:val="Heading1"/>
        <w:rPr/>
      </w:pPr>
      <w:bookmarkStart w:id="0" w:name="introduction"/>
      <w:r>
        <w:rPr/>
        <w:t>1 | INTRODUCTION</w:t>
      </w:r>
    </w:p>
    <w:p>
      <w:pPr>
        <w:pStyle w:val="FirstParagraph"/>
        <w:rPr/>
      </w:pPr>
      <w:commentRangeStart w:id="8"/>
      <w:r>
        <w:rPr/>
        <w:t xml:space="preserve">The </w:t>
      </w:r>
      <w:r>
        <w:rPr/>
      </w:r>
      <w:commentRangeEnd w:id="8"/>
      <w:r>
        <w:commentReference w:id="8"/>
      </w:r>
      <w:r>
        <w:rPr/>
        <w:t xml:space="preserve">inability to reliably identify plants to </w:t>
      </w:r>
      <w:del w:id="13" w:author="Jane Ogilvie" w:date="2023-02-26T15:47:00Z">
        <w:r>
          <w:rPr/>
          <w:delText>terminal taxon</w:delText>
        </w:r>
      </w:del>
      <w:ins w:id="14" w:author="Jane Ogilvie" w:date="2023-02-26T15:47:00Z">
        <w:r>
          <w:rPr/>
          <w:t>species</w:t>
        </w:r>
      </w:ins>
      <w:r>
        <w:rPr/>
        <w:t xml:space="preserve"> can limit our understanding of </w:t>
      </w:r>
      <w:ins w:id="15" w:author="Jane Ogilvie" w:date="2023-03-01T17:05:00Z">
        <w:r>
          <w:rPr/>
          <w:t>s</w:t>
        </w:r>
      </w:ins>
      <w:ins w:id="16" w:author="Jane Ogilvie" w:date="2023-03-01T17:06:00Z">
        <w:r>
          <w:rPr/>
          <w:t xml:space="preserve">pecies roles in </w:t>
        </w:r>
      </w:ins>
      <w:r>
        <w:rPr/>
        <w:t>ecosystem function</w:t>
      </w:r>
      <w:ins w:id="17" w:author="Jane Ogilvie" w:date="2023-03-01T17:06:00Z">
        <w:r>
          <w:rPr/>
          <w:t>ing</w:t>
        </w:r>
      </w:ins>
      <w:r>
        <w:rPr/>
        <w:t xml:space="preserve"> and </w:t>
      </w:r>
      <w:ins w:id="18" w:author="Jane Ogilvie" w:date="2023-03-01T17:06:00Z">
        <w:r>
          <w:rPr/>
          <w:t xml:space="preserve">ecological </w:t>
        </w:r>
      </w:ins>
      <w:r>
        <w:rPr/>
        <w:t>interactions (Bortolus (</w:t>
      </w:r>
      <w:hyperlink w:anchor="ref-bortolus2008error">
        <w:r>
          <w:rPr>
            <w:rStyle w:val="InternetLink"/>
          </w:rPr>
          <w:t>2008</w:t>
        </w:r>
      </w:hyperlink>
      <w:r>
        <w:rPr/>
        <w:t xml:space="preserve">)). </w:t>
      </w:r>
      <w:commentRangeStart w:id="9"/>
      <w:r>
        <w:rPr/>
        <w:t>This is especially true for genera where identification down to species can be useful as specific bioindicators; defining ecological and behavioral properties (e.g.</w:t>
      </w:r>
      <w:ins w:id="19" w:author="Jane Ogilvie" w:date="2023-02-26T15:50:00Z">
        <w:r>
          <w:rPr/>
          <w:t>,</w:t>
        </w:r>
      </w:ins>
      <w:r>
        <w:rPr/>
        <w:t xml:space="preserve"> different species of Sagebrush- </w:t>
      </w:r>
      <w:r>
        <w:rPr>
          <w:i/>
          <w:iCs/>
        </w:rPr>
        <w:t>Artemisia</w:t>
      </w:r>
      <w:r>
        <w:rPr/>
        <w:t xml:space="preserve"> L., Willows - </w:t>
      </w:r>
      <w:r>
        <w:rPr>
          <w:i/>
          <w:iCs/>
        </w:rPr>
        <w:t>Salix</w:t>
      </w:r>
      <w:r>
        <w:rPr/>
        <w:t xml:space="preserve"> L., and Sedges - </w:t>
      </w:r>
      <w:r>
        <w:rPr>
          <w:i/>
          <w:iCs/>
        </w:rPr>
        <w:t>Carex</w:t>
      </w:r>
      <w:r>
        <w:rPr/>
        <w:t xml:space="preserve"> L.) </w:t>
      </w:r>
      <w:r>
        <w:rPr/>
      </w:r>
      <w:commentRangeEnd w:id="9"/>
      <w:r>
        <w:commentReference w:id="9"/>
      </w:r>
      <w:r>
        <w:rPr/>
        <w:t>(Gage &amp; Cooper (</w:t>
      </w:r>
      <w:hyperlink w:anchor="ref-Gage2013HistoricalRO">
        <w:r>
          <w:rPr>
            <w:rStyle w:val="InternetLink"/>
          </w:rPr>
          <w:t>2013</w:t>
        </w:r>
      </w:hyperlink>
      <w:r>
        <w:rPr/>
        <w:t>)).</w:t>
      </w:r>
      <w:ins w:id="20" w:author="Jane Ogilvie" w:date="2023-02-26T15:48:00Z">
        <w:r>
          <w:rPr/>
          <w:t xml:space="preserve"> </w:t>
        </w:r>
      </w:ins>
      <w:r>
        <w:rPr/>
        <w:t>In these instances</w:t>
      </w:r>
      <w:ins w:id="21" w:author="Jane Ogilvie" w:date="2023-02-26T15:54:00Z">
        <w:r>
          <w:rPr/>
          <w:t>,</w:t>
        </w:r>
      </w:ins>
      <w:r>
        <w:rPr/>
        <w:t xml:space="preserve"> the lack of species level data can hinder our understanding of the breadth of habitat which some species occupy, and their interactions with other species. This can be further complicated by the fact that the identification of organisms to terminal taxon</w:t>
      </w:r>
      <w:del w:id="22" w:author="Unknown Author" w:date="2023-03-01T20:05:48Z">
        <w:r>
          <w:rPr/>
          <w:commentReference w:id="10"/>
        </w:r>
      </w:del>
      <w:r>
        <w:rPr/>
        <w:t xml:space="preserve"> is also often mired by lack of diagnostic characters</w:t>
      </w:r>
      <w:ins w:id="23" w:author="Jane Ogilvie" w:date="2023-02-26T15:55:00Z">
        <w:r>
          <w:rPr/>
          <w:t xml:space="preserve"> </w:t>
        </w:r>
      </w:ins>
      <w:r>
        <w:rPr/>
        <w:t xml:space="preserve">(e.g.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w:t>
      </w:r>
      <w:ins w:id="24" w:author="Jane Ogilvie" w:date="2023-02-26T15:55:00Z">
        <w:r>
          <w:rPr/>
          <w:t>,</w:t>
        </w:r>
      </w:ins>
      <w:r>
        <w:rPr/>
        <w:t xml:space="preserve"> and the presence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Taxonomic verification can also be limited by the fact that revisiting field sites to identify material using morphological or chemical approaches</w:t>
      </w:r>
      <w:del w:id="25" w:author="Jane Ogilvie" w:date="2023-02-26T15:56:00Z">
        <w:r>
          <w:rPr/>
          <w:delText>,</w:delText>
        </w:r>
      </w:del>
      <w:r>
        <w:rPr/>
        <w:t xml:space="preserve"> can be resource intensive and often ineffective. The current methods to ameliorate this situation include: (i) ignoring these ecologically relevant levels of detail, (ii) revisiting plots as diagnostic material becomes temporally available, (iii) seeking the assistance from taxonomic specialists, or (iv) the use of barcoding using molecular techniques (CITE)</w:t>
      </w:r>
      <w:ins w:id="26" w:author="Jane Ogilvie" w:date="2023-02-26T15:56:00Z">
        <w:r>
          <w:rPr/>
          <w:t>.</w:t>
        </w:r>
      </w:ins>
    </w:p>
    <w:p>
      <w:pPr>
        <w:pStyle w:val="TextBody"/>
        <w:rPr/>
      </w:pPr>
      <w:r>
        <w:rPr/>
        <w:t>Recently</w:t>
      </w:r>
      <w:ins w:id="27" w:author="Jane Ogilvie" w:date="2023-02-26T15:57:00Z">
        <w:r>
          <w:rPr/>
          <w:t>,</w:t>
        </w:r>
      </w:ins>
      <w:r>
        <w:rPr/>
        <w:t xml:space="preserve"> molecular barcoding (the identification of a sample from a single organism </w:t>
      </w:r>
      <w:r>
        <w:rPr>
          <w:i/>
          <w:iCs/>
        </w:rPr>
        <w:t>e.g.</w:t>
      </w:r>
      <w:ins w:id="28" w:author="Jane Ogilvie" w:date="2023-02-26T15:57:00Z">
        <w:r>
          <w:rPr>
            <w:i/>
            <w:iCs/>
          </w:rPr>
          <w:t>,</w:t>
        </w:r>
      </w:ins>
      <w:r>
        <w:rPr/>
        <w:t xml:space="preserve"> a piece of leaf), or metabarcoding (the identification of a sample containing a mix of organisms </w:t>
      </w:r>
      <w:r>
        <w:rPr>
          <w:i/>
          <w:iCs/>
        </w:rPr>
        <w:t>e.g.</w:t>
      </w:r>
      <w:ins w:id="29" w:author="Jane Ogilvie" w:date="2023-02-26T15:57:00Z">
        <w:r>
          <w:rPr>
            <w:i/>
            <w:iCs/>
          </w:rPr>
          <w:t>,</w:t>
        </w:r>
      </w:ins>
      <w:r>
        <w:rPr/>
        <w:t xml:space="preserve"> soil), have shown considerable promise in many taxa (Ruppert </w:t>
      </w:r>
      <w:r>
        <w:rPr>
          <w:i/>
          <w:iCs/>
        </w:rPr>
        <w:t>et al.</w:t>
      </w:r>
      <w:r>
        <w:rPr/>
        <w:t xml:space="preserve"> (</w:t>
      </w:r>
      <w:hyperlink w:anchor="ref-ruppert2019past">
        <w:r>
          <w:rPr>
            <w:rStyle w:val="InternetLink"/>
          </w:rPr>
          <w:t>2019</w:t>
        </w:r>
      </w:hyperlink>
      <w:r>
        <w:rPr/>
        <w:t>)). For plants the success is mixed, with the identification of certain clades using barcoding being quite successful (Kress (</w:t>
      </w:r>
      <w:hyperlink w:anchor="ref-kress2017plant">
        <w:r>
          <w:rPr>
            <w:rStyle w:val="InternetLink"/>
          </w:rPr>
          <w:t>2017</w:t>
        </w:r>
      </w:hyperlink>
      <w:r>
        <w:rPr/>
        <w:t xml:space="preserve">)), however for many other clades the results have been more elusive (Liu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while metabarcoding has incurred additional challenges for the </w:t>
      </w:r>
      <w:commentRangeStart w:id="11"/>
      <w:r>
        <w:rPr/>
        <w:t>currently</w:t>
      </w:r>
      <w:r>
        <w:rPr/>
      </w:r>
      <w:commentRangeEnd w:id="11"/>
      <w:r>
        <w:commentReference w:id="11"/>
      </w:r>
      <w:r>
        <w:rPr/>
        <w:t xml:space="preserve"> available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w:t>
      </w:r>
      <w:commentRangeStart w:id="12"/>
      <w:r>
        <w:rPr/>
        <w:t xml:space="preserve">Particular challenges for the utilization of the high copy number barcodes (e.g. ITS2, </w:t>
      </w:r>
      <w:r>
        <w:rPr>
          <w:i/>
          <w:iCs/>
        </w:rPr>
        <w:t>rbcL</w:t>
      </w:r>
      <w:r>
        <w:rPr/>
        <w:t xml:space="preserve">, </w:t>
      </w:r>
      <w:r>
        <w:rPr>
          <w:i/>
          <w:iCs/>
        </w:rPr>
        <w:t>matK</w:t>
      </w:r>
      <w:r>
        <w:rPr/>
        <w:t xml:space="preserve">, </w:t>
      </w:r>
      <w:r>
        <w:rPr>
          <w:i/>
          <w:iCs/>
        </w:rPr>
        <w:t>trnH-psbA</w:t>
      </w:r>
      <w:r>
        <w:rPr/>
        <w:t xml:space="preserve">) include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commentRangeEnd w:id="12"/>
      <w:r>
        <w:commentReference w:id="12"/>
      </w:r>
      <w:r>
        <w:rPr/>
      </w:r>
    </w:p>
    <w:p>
      <w:pPr>
        <w:pStyle w:val="TextBody"/>
        <w:rPr/>
      </w:pPr>
      <w:commentRangeStart w:id="13"/>
      <w:r>
        <w:rPr/>
        <w:t xml:space="preserve">Currently </w:t>
      </w:r>
      <w:r>
        <w:rPr/>
      </w:r>
      <w:commentRangeEnd w:id="13"/>
      <w:r>
        <w:commentReference w:id="13"/>
      </w:r>
      <w:r>
        <w:rPr/>
        <w:t>the largest plant systematic endeavor ever undertaken</w:t>
      </w:r>
      <w:del w:id="30" w:author="Jane Ogilvie" w:date="2023-03-01T17:34:00Z">
        <w:r>
          <w:rPr/>
          <w:delText>,by the Royal Botanic Gardens Kew</w:delText>
        </w:r>
      </w:del>
      <w:r>
        <w:rPr/>
        <w:t>, the Plant and Fungal Tree of Life (PAFTOL)</w:t>
      </w:r>
      <w:ins w:id="31" w:author="Jane Ogilvie" w:date="2023-03-01T17:34:00Z">
        <w:r>
          <w:rPr/>
          <w:t>,</w:t>
        </w:r>
      </w:ins>
      <w:r>
        <w:rPr/>
        <w:t xml:space="preserve"> is approaching completion (Baker </w:t>
      </w:r>
      <w:r>
        <w:rPr>
          <w:i/>
          <w:iCs/>
        </w:rPr>
        <w:t>et al.</w:t>
      </w:r>
      <w:r>
        <w:rPr/>
        <w:t xml:space="preserve"> (</w:t>
      </w:r>
      <w:hyperlink w:anchor="ref-baker2021PAFTOL">
        <w:r>
          <w:rPr>
            <w:rStyle w:val="InternetLink"/>
          </w:rPr>
          <w:t>2021a</w:t>
        </w:r>
      </w:hyperlink>
      <w:r>
        <w:rPr/>
        <w:t>)). This data set will contain hybridization capture (Hyb-Seq) data from at least one species in each genus of the plant kingdom,</w:t>
      </w:r>
      <w:ins w:id="32" w:author="Jane Ogilvie" w:date="2023-02-26T15:59:00Z">
        <w:r>
          <w:rPr/>
          <w:t xml:space="preserve"> </w:t>
        </w:r>
      </w:ins>
      <w:r>
        <w:rPr/>
        <w:t>14,000 represented species</w:t>
      </w:r>
      <w:ins w:id="33" w:author="Jane Ogilvie" w:date="2023-03-01T17:35:00Z">
        <w:r>
          <w:rPr/>
          <w:t xml:space="preserve"> in total</w:t>
        </w:r>
      </w:ins>
      <w:r>
        <w:rPr/>
        <w:t xml:space="preserve">, using the popular Angiosperms353 (A353) probes, which includes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These publicly available data serve to provide a taxonomically comprehensive backbone for plant metabarcoding. The A353 probes are currently being used in many other plant phylogenetic studies increasing the sampling depth of many clades (Baker </w:t>
      </w:r>
      <w:r>
        <w:rPr>
          <w:i/>
          <w:iCs/>
        </w:rPr>
        <w:t>et al.</w:t>
      </w:r>
      <w:r>
        <w:rPr/>
        <w:t xml:space="preserve"> (</w:t>
      </w:r>
      <w:hyperlink w:anchor="ref-baker2021exploring">
        <w:r>
          <w:rPr>
            <w:rStyle w:val="InternetLink"/>
          </w:rPr>
          <w:t>2021b</w:t>
        </w:r>
      </w:hyperlink>
      <w:r>
        <w:rPr/>
        <w:t>)). Data from the 10kP project, which seeks to develop reference genomes from a phylogenetically diverse suite of plants, will contribute many more species by 2030 (citation). Similar projects such as the ‘Darwin Tree of Life’</w:t>
      </w:r>
      <w:ins w:id="34" w:author="Jane Ogilvie" w:date="2023-03-01T17:38:00Z">
        <w:r>
          <w:rPr/>
          <w:t>,</w:t>
        </w:r>
      </w:ins>
      <w:r>
        <w:rPr/>
        <w:t xml:space="preserve"> which will sequence all described taxa in Britain and Ireland, seek to sequence high numbers</w:t>
      </w:r>
      <w:ins w:id="35" w:author="Jane Ogilvie" w:date="2023-02-26T16:01:00Z">
        <w:r>
          <w:rPr/>
          <w:t xml:space="preserve"> </w:t>
        </w:r>
      </w:ins>
      <w:r>
        <w:rPr/>
        <w:t xml:space="preserve">of genomes in geographic regions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diverse array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However, the application of metabarcoding still faces challenges relating to the enormity of the genomic data sets and the computational power required to process sequence data.</w:t>
      </w:r>
    </w:p>
    <w:p>
      <w:pPr>
        <w:pStyle w:val="TextBody"/>
        <w:rPr/>
      </w:pPr>
      <w:commentRangeStart w:id="14"/>
      <w:r>
        <w:rPr/>
        <w:t xml:space="preserve">Herein </w:t>
      </w:r>
      <w:r>
        <w:rPr/>
      </w:r>
      <w:commentRangeEnd w:id="14"/>
      <w:r>
        <w:commentReference w:id="14"/>
      </w:r>
      <w:r>
        <w:rPr/>
        <w:t xml:space="preserve">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p>
    <w:p>
      <w:pPr>
        <w:pStyle w:val="TextBody"/>
        <w:rPr/>
      </w:pPr>
      <w:r>
        <w:rPr/>
        <w:t xml:space="preserve">To increase the quality of metabarcoding results in plants, we are proposing </w:t>
      </w:r>
      <w:ins w:id="36" w:author="Jane Ogilvie" w:date="2023-02-26T16:02:00Z">
        <w:r>
          <w:rPr/>
          <w:t>t</w:t>
        </w:r>
      </w:ins>
      <w:ins w:id="37" w:author="Jane Ogilvie" w:date="2023-02-26T16:03:00Z">
        <w:r>
          <w:rPr/>
          <w:t xml:space="preserve">o </w:t>
        </w:r>
      </w:ins>
      <w:r>
        <w:rPr/>
        <w:t>reduc</w:t>
      </w:r>
      <w:ins w:id="38" w:author="Jane Ogilvie" w:date="2023-02-26T16:03:00Z">
        <w:r>
          <w:rPr/>
          <w:t>e</w:t>
        </w:r>
      </w:ins>
      <w:del w:id="39" w:author="Jane Ogilvie" w:date="2023-02-26T16:03:00Z">
        <w:r>
          <w:rPr/>
          <w:delText>ing</w:delText>
        </w:r>
      </w:del>
      <w:r>
        <w:rPr/>
        <w:t xml:space="preserve"> the number of possible candidate species by generating a user specific database</w:t>
      </w:r>
      <w:del w:id="40" w:author="Jane Ogilvie" w:date="2023-02-26T16:03:00Z">
        <w:r>
          <w:rPr/>
          <w:delText>s</w:delText>
        </w:r>
      </w:del>
      <w:r>
        <w:rPr/>
        <w:t xml:space="preserve"> relevant to the region of study and the ecological characteristics of interest (Bell </w:t>
      </w:r>
      <w:r>
        <w:rPr>
          <w:i/>
          <w:iCs/>
        </w:rPr>
        <w:t>et al.</w:t>
      </w:r>
      <w:r>
        <w:rPr/>
        <w:t xml:space="preserve"> (</w:t>
      </w:r>
      <w:hyperlink w:anchor="ref-bell2022plants">
        <w:r>
          <w:rPr>
            <w:rStyle w:val="InternetLink"/>
          </w:rPr>
          <w:t>2022</w:t>
        </w:r>
      </w:hyperlink>
      <w:r>
        <w:rPr/>
        <w:t xml:space="preserve">)). </w:t>
      </w:r>
      <w:commentRangeStart w:id="15"/>
      <w:r>
        <w:rPr/>
        <w:t>To</w:t>
      </w:r>
      <w:r>
        <w:rPr/>
      </w:r>
      <w:commentRangeEnd w:id="15"/>
      <w:r>
        <w:commentReference w:id="15"/>
      </w:r>
      <w:r>
        <w:rPr/>
        <w:t xml:space="preserve"> achieve this goal, we first create a regional list of candidate species using digital collections gleaned from herbaria, survey work, and citizen science (e.g.</w:t>
      </w:r>
      <w:ins w:id="41" w:author="Jane Ogilvie" w:date="2023-02-26T16:05:00Z">
        <w:r>
          <w:rPr/>
          <w:t>,</w:t>
        </w:r>
      </w:ins>
      <w:r>
        <w:rPr/>
        <w:t xml:space="preserve"> iNaturalist), from a region exceeding the study area. </w:t>
      </w:r>
      <w:commentRangeStart w:id="16"/>
      <w:r>
        <w:rPr/>
        <w:t>For these candidate species, a modelling approach, such as logistic regression, may be used to identify taxa which warrant further exploration e.g.</w:t>
      </w:r>
      <w:ins w:id="42" w:author="Jane Ogilvie" w:date="2023-02-26T16:06:00Z">
        <w:r>
          <w:rPr/>
          <w:t>,</w:t>
        </w:r>
      </w:ins>
      <w:r>
        <w:rPr/>
        <w:t xml:space="preserve"> determine their possibility of presence in metabarcoding samples. </w:t>
      </w:r>
      <w:r>
        <w:rPr/>
      </w:r>
      <w:commentRangeEnd w:id="16"/>
      <w:r>
        <w:commentReference w:id="16"/>
      </w:r>
      <w:r>
        <w:rPr/>
        <w:t>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examine the ecological conditions associated with the known occurrence of a species to identify suitable habitats in the study area. This approach has the benefit of greatly reducing the size of a sequence database, which allows for the use of genomic data on personal computers. This approach can significantly reduce processing time, particularly as most next-generation sequence data is deposited as raw-sequence reads.</w:t>
      </w:r>
    </w:p>
    <w:p>
      <w:pPr>
        <w:pStyle w:val="TextBody"/>
        <w:rPr/>
      </w:pPr>
      <w:commentRangeStart w:id="17"/>
      <w:commentRangeStart w:id="18"/>
      <w:r>
        <w:rPr/>
        <w:t>As species interactions vary both in space and time</w:t>
      </w:r>
      <w:ins w:id="43" w:author="Jane Ogilvie" w:date="2023-02-26T16:22:00Z">
        <w:r>
          <w:rPr/>
          <w:t>…</w:t>
        </w:r>
      </w:ins>
      <w:r>
        <w:rPr/>
        <w:t xml:space="preserve"> (@~THOMSON1994 GEO?, CaraDonna </w:t>
      </w:r>
      <w:r>
        <w:rPr>
          <w:i/>
          <w:iCs/>
        </w:rPr>
        <w:t>et al.</w:t>
      </w:r>
      <w:r>
        <w:rPr/>
        <w:t xml:space="preserve"> (</w:t>
      </w:r>
      <w:hyperlink w:anchor="ref-caradonna2021seeing">
        <w:r>
          <w:rPr>
            <w:rStyle w:val="InternetLink"/>
          </w:rPr>
          <w:t>2021</w:t>
        </w:r>
      </w:hyperlink>
      <w:r>
        <w:rPr/>
        <w:t xml:space="preserve">)). </w:t>
      </w:r>
      <w:r>
        <w:rPr/>
      </w:r>
      <w:commentRangeEnd w:id="18"/>
      <w:r>
        <w:commentReference w:id="18"/>
      </w:r>
      <w:r>
        <w:rPr/>
      </w:r>
      <w:ins w:id="44" w:author="Jane Ogilvie" w:date="2023-03-01T18:11:00Z">
        <w:commentRangeEnd w:id="17"/>
        <w:r>
          <w:commentReference w:id="17"/>
        </w:r>
        <w:r>
          <w:rPr/>
          <w:t>Plant flowering varies over space and</w:t>
        </w:r>
      </w:ins>
      <w:ins w:id="45" w:author="Jane Ogilvie" w:date="2023-03-01T18:13:00Z">
        <w:r>
          <w:rPr/>
          <w:t xml:space="preserve"> also in </w:t>
        </w:r>
      </w:ins>
      <w:ins w:id="46" w:author="Jane Ogilvie" w:date="2023-03-01T18:11:00Z">
        <w:r>
          <w:rPr/>
          <w:t xml:space="preserve">time, and </w:t>
        </w:r>
      </w:ins>
      <w:ins w:id="47" w:author="Jane Ogilvie" w:date="2023-03-01T18:13:00Z">
        <w:r>
          <w:rPr/>
          <w:t>in particul</w:t>
        </w:r>
      </w:ins>
      <w:ins w:id="48" w:author="Jane Ogilvie" w:date="2023-03-01T18:14:00Z">
        <w:r>
          <w:rPr/>
          <w:t>ar</w:t>
        </w:r>
      </w:ins>
      <w:ins w:id="49" w:author="Jane Ogilvie" w:date="2023-03-01T18:13:00Z">
        <w:r>
          <w:rPr/>
          <w:t xml:space="preserve">, </w:t>
        </w:r>
      </w:ins>
      <w:ins w:id="50" w:author="Jane Ogilvie" w:date="2023-03-01T18:11:00Z">
        <w:r>
          <w:rPr/>
          <w:t>c</w:t>
        </w:r>
      </w:ins>
      <w:del w:id="51" w:author="Jane Ogilvie" w:date="2023-03-01T18:11:00Z">
        <w:r>
          <w:rPr/>
          <w:delText>C</w:delText>
        </w:r>
      </w:del>
      <w:r>
        <w:rPr/>
        <w:t>ontrasts in the flowering periods of many plant species</w:t>
      </w:r>
      <w:del w:id="52" w:author="Jane Ogilvie" w:date="2023-03-01T18:12:00Z">
        <w:r>
          <w:rPr/>
          <w:delText>,</w:delText>
        </w:r>
      </w:del>
      <w:r>
        <w:rPr/>
        <w:t xml:space="preserve">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 xml:space="preserve">)), </w:t>
      </w:r>
      <w:commentRangeStart w:id="19"/>
      <w:r>
        <w:rPr/>
        <w:t xml:space="preserve">however the overall shorter extent of the active growing season in these systems results in the presence of few to any natural breaks, which reduces the utility of these to operate as filters in the post-processing of sequence matches. </w:t>
      </w:r>
      <w:r>
        <w:rPr/>
      </w:r>
      <w:commentRangeEnd w:id="19"/>
      <w:r>
        <w:commentReference w:id="19"/>
      </w:r>
      <w:r>
        <w:rPr/>
        <w:t>Nonetheless, we work</w:t>
      </w:r>
      <w:moveTo w:id="53" w:author="Jane Ogilvie" w:date="2023-02-26T16:23:00Z">
        <w:r>
          <w:rPr/>
          <w:t xml:space="preserve"> to</w:t>
        </w:r>
      </w:moveTo>
      <w:r>
        <w:rPr/>
        <w:t xml:space="preserve"> develop a general approach which seems 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r>
        <w:rPr/>
        <w:t xml:space="preserve">We tested this metagenomic and informatics approach </w:t>
      </w:r>
      <w:ins w:id="54" w:author="Jane Ogilvie" w:date="2023-03-01T18:21:00Z">
        <w:commentRangeStart w:id="20"/>
        <w:r>
          <w:rPr/>
          <w:t xml:space="preserve">by </w:t>
        </w:r>
      </w:ins>
      <w:ins w:id="55" w:author="Jane Ogilvie" w:date="2023-03-01T18:22:00Z">
        <w:r>
          <w:rPr/>
          <w:t xml:space="preserve">examining the plant species </w:t>
        </w:r>
      </w:ins>
      <w:ins w:id="56" w:author="Jane Ogilvie" w:date="2023-03-01T19:30:00Z">
        <w:r>
          <w:rPr/>
          <w:t xml:space="preserve">composition </w:t>
        </w:r>
      </w:ins>
      <w:ins w:id="57" w:author="Jane Ogilvie" w:date="2023-03-01T18:22:00Z">
        <w:r>
          <w:rPr/>
          <w:t>within corbicula</w:t>
        </w:r>
      </w:ins>
      <w:ins w:id="58" w:author="Jane Ogilvie" w:date="2023-03-01T22:05:00Z">
        <w:r>
          <w:rPr/>
          <w:t>e</w:t>
        </w:r>
      </w:ins>
      <w:ins w:id="59" w:author="Jane Ogilvie" w:date="2023-03-01T18:22:00Z">
        <w:r>
          <w:rPr/>
          <w:t xml:space="preserve"> pollen loads of bumble bees</w:t>
        </w:r>
      </w:ins>
      <w:r>
        <w:rPr/>
      </w:r>
      <w:ins w:id="60" w:author="Jane Ogilvie" w:date="2023-03-01T19:06:00Z">
        <w:commentRangeEnd w:id="20"/>
        <w:r>
          <w:commentReference w:id="20"/>
        </w:r>
        <w:r>
          <w:rPr/>
          <w:t xml:space="preserve"> as a case study</w:t>
        </w:r>
      </w:ins>
      <w:ins w:id="61" w:author="Jane Ogilvie" w:date="2023-03-01T18:22:00Z">
        <w:r>
          <w:rPr/>
          <w:t xml:space="preserve">. In particular, </w:t>
        </w:r>
      </w:ins>
      <w:del w:id="62" w:author="Jane Ogilvie" w:date="2023-02-26T16:24:00Z">
        <w:r>
          <w:rPr/>
          <w:delText>to determine</w:delText>
        </w:r>
      </w:del>
      <w:ins w:id="63" w:author="Jane Ogilvie" w:date="2023-03-01T18:22:00Z">
        <w:r>
          <w:rPr/>
          <w:t>we</w:t>
        </w:r>
      </w:ins>
      <w:del w:id="64" w:author="Jane Ogilvie" w:date="2023-02-26T16:24:00Z">
        <w:r>
          <w:rPr/>
          <w:delText xml:space="preserve"> </w:delText>
        </w:r>
      </w:del>
      <w:moveFrom w:id="65" w:author="Jane Ogilvie" w:date="2023-03-01T18:22:00Z">
        <w:r>
          <w:rPr/>
          <w:t>to</w:t>
        </w:r>
      </w:moveFrom>
      <w:r>
        <w:rPr/>
        <w:t xml:space="preserve"> </w:t>
      </w:r>
      <w:ins w:id="66" w:author="Jane Ogilvie" w:date="2023-03-01T20:28:00Z">
        <w:r>
          <w:rPr/>
          <w:t xml:space="preserve">use DNA barcoding to </w:t>
        </w:r>
      </w:ins>
      <w:ins w:id="67" w:author="Jane Ogilvie" w:date="2023-03-01T20:29:00Z">
        <w:r>
          <w:rPr/>
          <w:t>identify the plant species in corbicula</w:t>
        </w:r>
      </w:ins>
      <w:ins w:id="68" w:author="Jane Ogilvie" w:date="2023-03-01T22:05:00Z">
        <w:r>
          <w:rPr/>
          <w:t>e</w:t>
        </w:r>
      </w:ins>
      <w:ins w:id="69" w:author="Jane Ogilvie" w:date="2023-03-01T20:29:00Z">
        <w:r>
          <w:rPr/>
          <w:t xml:space="preserve"> pollen loads collected from </w:t>
        </w:r>
      </w:ins>
      <w:ins w:id="70" w:author="Jane Ogilvie" w:date="2023-03-01T20:49:00Z">
        <w:r>
          <w:rPr/>
          <w:t xml:space="preserve">overwintered </w:t>
        </w:r>
      </w:ins>
      <w:del w:id="71" w:author="Jane Ogilvie" w:date="2023-03-01T20:30:00Z">
        <w:r>
          <w:rPr/>
          <w:delText xml:space="preserve">examine the foraging behaviour of </w:delText>
        </w:r>
      </w:del>
      <w:r>
        <w:rPr/>
        <w:t>queen bumble</w:t>
      </w:r>
      <w:ins w:id="72" w:author="Jane Ogilvie" w:date="2023-02-26T16:24:00Z">
        <w:r>
          <w:rPr/>
          <w:t xml:space="preserve"> </w:t>
        </w:r>
      </w:ins>
      <w:r>
        <w:rPr/>
        <w:t>bee</w:t>
      </w:r>
      <w:ins w:id="73" w:author="Jane Ogilvie" w:date="2023-02-26T16:24:00Z">
        <w:r>
          <w:rPr/>
          <w:t>s</w:t>
        </w:r>
      </w:ins>
      <w:r>
        <w:rPr/>
        <w:t xml:space="preserve">, and compare this approach with direct observations </w:t>
      </w:r>
      <w:ins w:id="74" w:author="Jane Ogilvie" w:date="2023-03-01T20:30:00Z">
        <w:r>
          <w:rPr/>
          <w:t xml:space="preserve">of bee flower visits </w:t>
        </w:r>
      </w:ins>
      <w:r>
        <w:rPr/>
        <w:t xml:space="preserve">and </w:t>
      </w:r>
      <w:del w:id="75" w:author="Jane Ogilvie" w:date="2023-03-01T20:31:00Z">
        <w:r>
          <w:rPr/>
          <w:delText xml:space="preserve">the </w:delText>
        </w:r>
      </w:del>
      <w:ins w:id="76" w:author="Jane Ogilvie" w:date="2023-03-01T20:31:00Z">
        <w:r>
          <w:rPr/>
          <w:t xml:space="preserve">microscopically-examined </w:t>
        </w:r>
      </w:ins>
      <w:r>
        <w:rPr/>
        <w:t xml:space="preserve">pollen </w:t>
      </w:r>
      <w:del w:id="77" w:author="Jane Ogilvie" w:date="2023-03-01T20:31:00Z">
        <w:r>
          <w:rPr/>
          <w:delText>record</w:delText>
        </w:r>
      </w:del>
      <w:ins w:id="78" w:author="Jane Ogilvie" w:date="2023-03-01T20:31:00Z">
        <w:r>
          <w:rPr/>
          <w:t>slides</w:t>
        </w:r>
      </w:ins>
      <w:r>
        <w:rPr/>
        <w:t xml:space="preserve">, </w:t>
      </w:r>
      <w:commentRangeStart w:id="21"/>
      <w:commentRangeStart w:id="22"/>
      <w:r>
        <w:rPr/>
        <w:t>which has shown some incongruency in several floral visitation networks involving smaller bodied fauna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w:t>
      </w:r>
      <w:r>
        <w:rPr/>
      </w:r>
      <w:commentRangeEnd w:id="22"/>
      <w:r>
        <w:commentReference w:id="22"/>
      </w:r>
      <w:r>
        <w:rPr/>
      </w:r>
      <w:commentRangeEnd w:id="21"/>
      <w:r>
        <w:commentReference w:id="21"/>
      </w:r>
      <w:r>
        <w:rPr/>
        <w:t xml:space="preserve"> </w:t>
      </w:r>
      <w:commentRangeStart w:id="23"/>
      <w:r>
        <w:rPr/>
        <w:t xml:space="preserve">The assessment of the plant species compositions from pollen is a desirable approach, with several potential applications, despite numerous potential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The two foraging phases of the queen bumblebee life cycle are essential to </w:t>
      </w:r>
      <w:ins w:id="79" w:author="Jane Ogilvie" w:date="2023-02-26T16:27:00Z">
        <w:r>
          <w:rPr/>
          <w:t>(</w:t>
        </w:r>
      </w:ins>
      <w:r>
        <w:rPr/>
        <w:t xml:space="preserve">1) increase their weight before diapause, and </w:t>
      </w:r>
      <w:ins w:id="80" w:author="Jane Ogilvie" w:date="2023-02-26T16:27:00Z">
        <w:r>
          <w:rPr/>
          <w:t>(</w:t>
        </w:r>
      </w:ins>
      <w:r>
        <w:rPr/>
        <w:t xml:space="preserve">2) increase their ovary weights while establishing their recently found nests. </w:t>
      </w:r>
      <w:del w:id="81" w:author="Jane Ogilvie" w:date="2023-02-26T16:27:00Z">
        <w:r>
          <w:rPr/>
          <w:delText>Both of these</w:delText>
        </w:r>
      </w:del>
      <w:ins w:id="82" w:author="Jane Ogilvie" w:date="2023-02-26T16:27:00Z">
        <w:r>
          <w:rPr/>
          <w:t>Both</w:t>
        </w:r>
      </w:ins>
      <w:r>
        <w:rPr/>
        <w:t xml:space="preserve"> time periods represent potential demographic bottlenecks in bumble bee populations (Sarro </w:t>
      </w:r>
      <w:r>
        <w:rPr>
          <w:i/>
          <w:iCs/>
        </w:rPr>
        <w:t>et al.</w:t>
      </w:r>
      <w:r>
        <w:rPr/>
        <w:t xml:space="preserve"> (</w:t>
      </w:r>
      <w:hyperlink w:anchor="ref-sarro2022bumble">
        <w:r>
          <w:rPr>
            <w:rStyle w:val="InternetLink"/>
          </w:rPr>
          <w:t>2022</w:t>
        </w:r>
      </w:hyperlink>
      <w:r>
        <w:rPr/>
        <w:t xml:space="preserve">), …). </w:t>
      </w:r>
      <w:r>
        <w:rPr/>
      </w:r>
      <w:commentRangeEnd w:id="23"/>
      <w:r>
        <w:commentReference w:id="23"/>
      </w:r>
      <w:r>
        <w:rPr/>
        <w:t>Bumble</w:t>
      </w:r>
      <w:ins w:id="83" w:author="Jane Ogilvie" w:date="2023-02-26T16:27:00Z">
        <w:r>
          <w:rPr/>
          <w:t xml:space="preserve"> </w:t>
        </w:r>
      </w:ins>
      <w:r>
        <w:rPr/>
        <w:t>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w:t>
      </w:r>
      <w:commentRangeStart w:id="24"/>
      <w:commentRangeStart w:id="25"/>
      <w:r>
        <w:rPr/>
        <w:t xml:space="preserve">These areas often represent the most </w:t>
      </w:r>
      <w:ins w:id="84" w:author="Jane Ogilvie" w:date="2023-02-26T16:28:00Z">
        <w:r>
          <w:rPr/>
          <w:t>bio</w:t>
        </w:r>
      </w:ins>
      <w:r>
        <w:rPr/>
        <w:t xml:space="preserve">diverse areas in the temperate </w:t>
      </w:r>
      <w:ins w:id="85" w:author="Jane Ogilvie" w:date="2023-02-26T16:28:00Z">
        <w:r>
          <w:rPr/>
          <w:t xml:space="preserve">zone </w:t>
        </w:r>
      </w:ins>
      <w:r>
        <w:rPr/>
        <w:t xml:space="preserve">and often offer the sole potential refugia for </w:t>
      </w:r>
      <w:del w:id="86" w:author="Jane Ogilvie" w:date="2023-03-01T21:07:00Z">
        <w:r>
          <w:rPr/>
          <w:delText>multiple dimensions of biodiversity</w:delText>
        </w:r>
      </w:del>
      <w:ins w:id="87" w:author="Jane Ogilvie" w:date="2023-03-01T21:07:00Z">
        <w:r>
          <w:rPr/>
          <w:t>many species</w:t>
        </w:r>
      </w:ins>
      <w:r>
        <w:rPr/>
        <w:t xml:space="preserve">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w:t>
      </w:r>
      <w:r>
        <w:rPr/>
      </w:r>
      <w:commentRangeEnd w:id="24"/>
      <w:r>
        <w:commentReference w:id="24"/>
      </w:r>
      <w:r>
        <w:rPr/>
      </w:r>
      <w:commentRangeEnd w:id="25"/>
      <w:r>
        <w:commentReference w:id="25"/>
      </w:r>
      <w:r>
        <w:rPr/>
        <w:t xml:space="preserve">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r>
        <w:rPr/>
        <w:t>.</w:t>
      </w:r>
    </w:p>
    <w:p>
      <w:pPr>
        <w:pStyle w:val="Heading1"/>
        <w:rPr/>
      </w:pPr>
      <w:r>
        <w:rPr/>
        <w:t xml:space="preserve">2 | </w:t>
      </w:r>
      <w:commentRangeStart w:id="26"/>
      <w:r>
        <w:rPr/>
        <w:t>METHODS</w:t>
      </w:r>
      <w:commentRangeEnd w:id="26"/>
      <w:r>
        <w:commentReference w:id="26"/>
      </w:r>
      <w:r>
        <w:rPr/>
      </w:r>
    </w:p>
    <w:p>
      <w:pPr>
        <w:pStyle w:val="Heading2"/>
        <w:rPr/>
      </w:pPr>
      <w:bookmarkStart w:id="1" w:name="study-system-field-work"/>
      <w:r>
        <w:rPr/>
        <w:t xml:space="preserve">2.1 Case Study: </w:t>
      </w:r>
      <w:del w:id="88" w:author="Unknown Author" w:date="2023-03-01T20:20:37Z">
        <w:r>
          <w:rPr/>
          <w:commentReference w:id="27"/>
        </w:r>
      </w:del>
      <w:r>
        <w:rPr/>
        <w:t>Bee-Flower Observations and Pollen Load Collection</w:t>
      </w:r>
    </w:p>
    <w:p>
      <w:pPr>
        <w:pStyle w:val="FirstParagraph"/>
        <w:rPr/>
      </w:pPr>
      <w:r>
        <w:rPr/>
        <w:t xml:space="preserve">Bee and flower observations and bee corbiculae pollen collection was conducted around the Rocky Mountain Biological Laboratory (RMBL; 38°57.5” N, 106°59.3” W (WGS 84), 2900 m.a.s.l.), Colorado, USA (APPENDIX 1 for site information). The area is characterized by subalpine meadow vegetation communities. Pollinator observations of </w:t>
      </w:r>
      <w:r>
        <w:rPr>
          <w:i/>
          <w:iCs/>
        </w:rPr>
        <w:t>Bombus</w:t>
      </w:r>
      <w:r>
        <w:rPr/>
        <w:t xml:space="preserve"> Latreille spp. (Apidae Latreille) were conducted from May 29</w:t>
      </w:r>
      <w:r>
        <w:rPr>
          <w:vertAlign w:val="superscript"/>
        </w:rPr>
        <w:t>th</w:t>
      </w:r>
      <w:r>
        <w:rPr/>
        <w:t xml:space="preserve"> – July 23</w:t>
      </w:r>
      <w:r>
        <w:rPr>
          <w:vertAlign w:val="superscript"/>
        </w:rPr>
        <w:t>rd</w:t>
      </w:r>
      <w:r>
        <w:rPr/>
        <w:t xml:space="preserve"> of 2015 in six study sites as a part of a larger study (described in Ogilvie and CaraDonna 2022</w:t>
      </w:r>
      <w:del w:id="89" w:author="Unknown Author" w:date="2023-03-01T20:20:26Z">
        <w:r>
          <w:rPr/>
          <w:commentReference w:id="28"/>
        </w:r>
      </w:del>
      <w:r>
        <w:rPr/>
        <w:t xml:space="preserve">). Observations of </w:t>
      </w:r>
      <w:r>
        <w:rPr>
          <w:i/>
          <w:iCs/>
        </w:rPr>
        <w:t>Bombus</w:t>
      </w:r>
      <w:r>
        <w:rPr/>
        <w:t xml:space="preserve"> foraging took place for one hour at each field site, with equal time spent searching for bee in the major vegetation types (dry, and wet meadows, and aspen forest). Corbiculae pollens loads were, non-lethally, collected from queens encountered by capturing them in an insect net and transferring them into a restraining device (“bee squeezer”, </w:t>
      </w:r>
      <w:commentRangeStart w:id="29"/>
      <w:r>
        <w:rPr/>
        <w:t>Kearns and Thomson 2001</w:t>
      </w:r>
      <w:r>
        <w:rPr/>
      </w:r>
      <w:commentRangeEnd w:id="29"/>
      <w:r>
        <w:commentReference w:id="29"/>
      </w:r>
      <w:r>
        <w:rPr/>
        <w:t>). We then collected a single pollen load (i.e., from one leg) from the bee and then released it. At weekly intervals at each site, we also recorded the abundances of flowers visited by bumble bees within belt transects spread over the three vegetation types (0.5 x 40 m transects in each vegetation type, 60 m</w:t>
      </w:r>
      <w:r>
        <w:rPr>
          <w:vertAlign w:val="superscript"/>
        </w:rPr>
        <w:t>2</w:t>
      </w:r>
      <w:r>
        <w:rPr/>
        <w:t xml:space="preserve"> total area per site). </w:t>
      </w:r>
      <w:bookmarkEnd w:id="1"/>
    </w:p>
    <w:p>
      <w:pPr>
        <w:pStyle w:val="Heading2"/>
        <w:rPr/>
      </w:pPr>
      <w:bookmarkStart w:id="2" w:name="floral-visitation"/>
      <w:r>
        <w:rPr/>
        <w:t>2.2 | Floral Visitation</w:t>
      </w:r>
    </w:p>
    <w:p>
      <w:pPr>
        <w:pStyle w:val="FirstParagraph"/>
        <w:rPr/>
      </w:pPr>
      <w:r>
        <w:rPr>
          <w:i/>
          <w:iCs/>
        </w:rPr>
        <w:t xml:space="preserve">… </w:t>
      </w:r>
      <w:r>
        <w:rPr>
          <w:i/>
          <w:iCs/>
        </w:rPr>
        <w:t>does this need more info and warrant a section independent of the above</w:t>
      </w:r>
      <w:del w:id="90" w:author="Unknown Author" w:date="2023-03-01T20:20:55Z">
        <w:bookmarkEnd w:id="2"/>
        <w:r>
          <w:rPr>
            <w:i/>
            <w:iCs/>
          </w:rPr>
          <w:commentReference w:id="30"/>
        </w:r>
      </w:del>
      <w:r>
        <w:rPr>
          <w:i/>
          <w:iCs/>
        </w:rPr>
        <w:t>?</w:t>
      </w:r>
    </w:p>
    <w:p>
      <w:pPr>
        <w:pStyle w:val="Heading2"/>
        <w:rPr/>
      </w:pPr>
      <w:r>
        <w:rPr/>
        <w:t>2.3 | Pollen Morphological identification</w:t>
      </w:r>
    </w:p>
    <w:p>
      <w:pPr>
        <w:pStyle w:val="Heading3"/>
        <w:rPr/>
      </w:pPr>
      <w:bookmarkStart w:id="3" w:name="pollen-reference-library"/>
      <w:r>
        <w:rPr/>
        <w:t>2.3.1 | Pollen Reference Library</w:t>
      </w:r>
    </w:p>
    <w:p>
      <w:pPr>
        <w:pStyle w:val="FirstParagraph"/>
        <w:rPr/>
      </w:pPr>
      <w:r>
        <w:rPr/>
        <w:t>To develop 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(Ogilvie unpublished),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non-accessioned herbarium collections to supplement the number of species and clades covered (Appendix 3).</w:t>
        <w:br/>
      </w:r>
    </w:p>
    <w:p>
      <w:pPr>
        <w:pStyle w:val="FirstParagraph"/>
        <w:rPr/>
      </w:pPr>
      <w:r>
        <w:rPr/>
        <w:t xml:space="preserve">We used </w:t>
      </w:r>
      <w:commentRangeStart w:id="31"/>
      <w:r>
        <w:rPr/>
        <w:t xml:space="preserve">Divisive Hierarchical Clustering </w:t>
      </w:r>
      <w:r>
        <w:rPr/>
      </w:r>
      <w:commentRangeEnd w:id="31"/>
      <w:r>
        <w:commentReference w:id="31"/>
      </w:r>
      <w:r>
        <w:rPr/>
        <w:t xml:space="preserve">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 of these results</w:t>
      </w:r>
      <w:ins w:id="92" w:author="Jane Ogilvie" w:date="2023-03-01T22:03:00Z">
        <w:r>
          <w:rPr/>
          <w:t>,</w:t>
        </w:r>
      </w:ins>
      <w:r>
        <w:rPr/>
        <w:t xml:space="preserve"> morphological groups of pollen which could not be resolved via microscopy were delineated, and a dichotomous key was prepared (APPENDIX NO.). This key was then used to identify the pollen grains sampled from corbiculae loads to morphotypes in a consistent manner</w:t>
      </w:r>
      <w:bookmarkEnd w:id="3"/>
      <w:r>
        <w:rPr/>
        <w:t>.</w:t>
      </w:r>
    </w:p>
    <w:p>
      <w:pPr>
        <w:pStyle w:val="Heading3"/>
        <w:rPr/>
      </w:pPr>
      <w:bookmarkStart w:id="4" w:name="pollen-corbiculae-loads"/>
      <w:r>
        <w:rPr/>
        <w:t>2.3.2 | Pollen Corbiculae Loads</w:t>
      </w:r>
    </w:p>
    <w:p>
      <w:pPr>
        <w:pStyle w:val="FirstParagraph"/>
        <w:rPr/>
      </w:pPr>
      <w:r>
        <w:rPr/>
        <w:t xml:space="preserve">To prepare the pollen slides from corbiculae, all corbiculae loads were broken apart and rolled using dissection needlepoints to increase heterogeneity of samples. </w:t>
      </w:r>
      <w:r>
        <w:rPr>
          <w:i/>
          <w:iCs/>
        </w:rPr>
        <w:t>Cerca</w:t>
      </w:r>
      <w:r>
        <w:rPr/>
        <w:t xml:space="preserve"> 0.5</w:t>
      </w:r>
      <w:ins w:id="93" w:author="Jane Ogilvie" w:date="2023-03-01T22:07:00Z">
        <w:r>
          <w:rPr/>
          <w:t xml:space="preserve"> </w:t>
        </w:r>
      </w:ins>
      <w:r>
        <w:rPr/>
        <w:t>mm</w:t>
      </w:r>
      <w:r>
        <w:rPr>
          <w:vertAlign w:val="superscript"/>
        </w:rPr>
        <w:t>2</w:t>
      </w:r>
      <w:r>
        <w:rPr/>
        <w:t xml:space="preserve"> of pollen was placed onto a ~4</w:t>
      </w:r>
      <w:ins w:id="94" w:author="Jane Ogilvie" w:date="2023-03-01T22:07:00Z">
        <w:r>
          <w:rPr/>
          <w:t xml:space="preserve"> </w:t>
        </w:r>
      </w:ins>
      <w:r>
        <w:rPr/>
        <w:t>mm</w:t>
      </w:r>
      <w:r>
        <w:rPr>
          <w:vertAlign w:val="superscript"/>
        </w:rPr>
        <w:t>2</w:t>
      </w:r>
      <w:r>
        <w:rPr/>
        <w:t xml:space="preserve"> fuchsin jelly cube (Beattie (</w:t>
      </w:r>
      <w:hyperlink w:anchor="ref-beattie1971technique">
        <w:r>
          <w:rPr>
            <w:rStyle w:val="InternetLink"/>
          </w:rPr>
          <w:t>1971</w:t>
        </w:r>
      </w:hyperlink>
      <w:r>
        <w:rPr/>
        <w:t>))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clear</w:t>
      </w:r>
      <w:ins w:id="95" w:author="Jane Ogilvie" w:date="2023-03-01T22:08:00Z">
        <w:r>
          <w:rPr/>
          <w:t xml:space="preserve"> </w:t>
        </w:r>
      </w:ins>
      <w:r>
        <w:rPr/>
        <w:t xml:space="preserve">nail polish to prevent oxidation; all samples are noted in </w:t>
      </w:r>
      <w:r>
        <w:rPr>
          <w:i/>
          <w:iCs/>
        </w:rPr>
        <w:t>APPENDIX 3</w:t>
      </w:r>
      <w:r>
        <w:rPr/>
        <w:t xml:space="preserve">.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bookmarkEnd w:id="4"/>
    </w:p>
    <w:p>
      <w:pPr>
        <w:pStyle w:val="Heading3"/>
        <w:rPr/>
      </w:pPr>
      <w:bookmarkStart w:id="5" w:name="molecular-barcoding"/>
      <w:r>
        <w:rPr/>
        <w:t>2.4 | Molecular Barcoding</w:t>
      </w:r>
    </w:p>
    <w:p>
      <w:pPr>
        <w:pStyle w:val="Heading4"/>
        <w:rPr/>
      </w:pPr>
      <w:bookmarkStart w:id="6" w:name="species-reference-list"/>
      <w:r>
        <w:rPr/>
        <w:t>2.4.1 | Species reference list</w:t>
      </w:r>
      <w:bookmarkEnd w:id="6"/>
    </w:p>
    <w:p>
      <w:pPr>
        <w:pStyle w:val="Heading4"/>
        <w:rPr/>
      </w:pPr>
      <w:r>
        <w:rPr/>
        <w:t>2.4.1.1 Spatial Analyses</w:t>
      </w:r>
    </w:p>
    <w:p>
      <w:pPr>
        <w:pStyle w:val="FirstParagraph"/>
        <w:rPr/>
      </w:pPr>
      <w:r>
        <w:rPr/>
        <w:t>We first generated a short list of potential candidate species. 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 To reduce the list of species to include in the genomic sequence databases, we then generated species distribution models (SDMs) for these taxa to predict their distribution throughout the study area.</w:t>
      </w:r>
    </w:p>
    <w:p>
      <w:pPr>
        <w:pStyle w:val="TextBody"/>
        <w:rPr/>
      </w:pPr>
      <w:bookmarkStart w:id="7" w:name="spatial-analyses"/>
      <w:r>
        <w:rPr/>
        <w:t>To minimize the number of species for which SDM’s were to be generated, BIEN was queried at a distance of up to 100</w:t>
      </w:r>
      <w:ins w:id="96" w:author="Jane Ogilvie" w:date="2023-03-01T22:12:00Z">
        <w:r>
          <w:rPr/>
          <w:t xml:space="preserve"> </w:t>
        </w:r>
      </w:ins>
      <w:r>
        <w:rPr/>
        <w:t xml:space="preserve">km from our study area and all plant species records were downloaded. To account for the stochasticity of botanical collecting and offset the number of records associated with the research station, this data set was bootstrap re-sampled 250 times, with 90% of samples selected, to create a testing data set. </w:t>
      </w:r>
      <w:commentRangeStart w:id="32"/>
      <w:r>
        <w:rPr/>
        <w:t>The median of the logistic regression assessing the probability of occurrence of a species record as a function of distance from the study area was used as a threshold distance, under which, to include species as candidates for distribution modelling.</w:t>
      </w:r>
      <w:bookmarkEnd w:id="7"/>
      <w:commentRangeEnd w:id="32"/>
      <w:r>
        <w:commentReference w:id="32"/>
      </w:r>
      <w:r>
        <w:rPr/>
      </w:r>
    </w:p>
    <w:p>
      <w:pPr>
        <w:pStyle w:val="Heading4"/>
        <w:rPr/>
      </w:pPr>
      <w:bookmarkStart w:id="8" w:name="distribution-modelling"/>
      <w:r>
        <w:rPr/>
        <w:t>2.4.1.2 Distribution Modelling</w:t>
      </w:r>
    </w:p>
    <w:p>
      <w:pPr>
        <w:pStyle w:val="FirstParagraph"/>
        <w:rPr/>
      </w:pPr>
      <w:commentRangeStart w:id="33"/>
      <w:r>
        <w:rPr/>
        <w:t xml:space="preserve">We </w:t>
      </w:r>
      <w:r>
        <w:rPr/>
      </w:r>
      <w:commentRangeEnd w:id="33"/>
      <w:r>
        <w:commentReference w:id="33"/>
      </w:r>
      <w:r>
        <w:rPr/>
        <w:t>used all occurrence records from BIEN (n = 23,919) within a 50</w:t>
      </w:r>
      <w:ins w:id="97" w:author="Jane Ogilvie" w:date="2023-03-01T22:14:00Z">
        <w:r>
          <w:rPr/>
          <w:t xml:space="preserve"> </w:t>
        </w:r>
      </w:ins>
      <w:r>
        <w:rPr/>
        <w:t xml:space="preserve">km border of the Omernik level 3 ecoregion, which includes the study 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Ensembled predictions have been shown to outperform their constituent models, on average, and to reduce the ecological signal to the analytical noise of individual runs (Araujo &amp; New (</w:t>
      </w:r>
      <w:hyperlink w:anchor="ref-araujo2007ensemble">
        <w:r>
          <w:rPr>
            <w:rStyle w:val="InternetLink"/>
          </w:rPr>
          <w:t>2007</w:t>
        </w:r>
      </w:hyperlink>
      <w:r>
        <w:rPr/>
        <w:t xml:space="preserve">)). No single method of producing SDMs has been shown to universally outperform others when faced with a large and diverse number of applications, in our case a great number of species with different biology and ecology (Elith* </w:t>
      </w:r>
      <w:r>
        <w:rPr>
          <w:i/>
          <w:iCs/>
        </w:rPr>
        <w:t>et al.</w:t>
      </w:r>
      <w:r>
        <w:rPr/>
        <w:t xml:space="preserve"> (</w:t>
      </w:r>
      <w:hyperlink w:anchor="ref-elith2006novel">
        <w:r>
          <w:rPr>
            <w:rStyle w:val="InternetLink"/>
          </w:rPr>
          <w:t>2006</w:t>
        </w:r>
      </w:hyperlink>
      <w:r>
        <w:rPr/>
        <w:t xml:space="preserve">), Qiao </w:t>
      </w:r>
      <w:r>
        <w:rPr>
          <w:i/>
          <w:iCs/>
        </w:rPr>
        <w:t>et al.</w:t>
      </w:r>
      <w:r>
        <w:rPr/>
        <w:t xml:space="preserve"> (</w:t>
      </w:r>
      <w:hyperlink w:anchor="ref-qiao2015no">
        <w:r>
          <w:rPr>
            <w:rStyle w:val="InternetLink"/>
          </w:rPr>
          <w:t>2015</w:t>
        </w:r>
      </w:hyperlink>
      <w:r>
        <w:rPr/>
        <w:t xml:space="preserve">)). In the spirit of these findings, multiple families of models, which can be generated together as they have similar requirements regarding the number and ratios of Presence to Absence records were ensembled together (Barbet-Massin </w:t>
      </w:r>
      <w:r>
        <w:rPr>
          <w:i/>
          <w:iCs/>
        </w:rPr>
        <w:t>et al.</w:t>
      </w:r>
      <w:r>
        <w:rPr/>
        <w:t xml:space="preserve"> (</w:t>
      </w:r>
      <w:hyperlink w:anchor="ref-barbet2012selecting">
        <w:r>
          <w:rPr>
            <w:rStyle w:val="InternetLink"/>
          </w:rPr>
          <w:t>2012</w:t>
        </w:r>
      </w:hyperlink>
      <w:r>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To achieve a larger absence data set, we generated 1,000 pseudo-absence records for each taxon by randomly selecting coordinates located at least 10</w:t>
      </w:r>
      <w:ins w:id="98" w:author="Jane Ogilvie" w:date="2023-03-01T22:16:00Z">
        <w:r>
          <w:rPr/>
          <w:t xml:space="preserve"> </w:t>
        </w:r>
      </w:ins>
      <w:r>
        <w:rPr/>
        <w:t xml:space="preserve">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To predict the potential distribution of each species 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A total of 535 species were modelled using Generalized Linear Models and Generalized Additive Models and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5"/>
      <w:bookmarkEnd w:id="8"/>
    </w:p>
    <w:p>
      <w:pPr>
        <w:pStyle w:val="Heading3"/>
        <w:rPr/>
      </w:pPr>
      <w:bookmarkStart w:id="9" w:name="temporal-analyses"/>
      <w:r>
        <w:rPr/>
        <w:t>2.4.2 | Temporal Analyses</w:t>
      </w:r>
    </w:p>
    <w:p>
      <w:pPr>
        <w:pStyle w:val="FirstParagraph"/>
        <w:rPr/>
      </w:pPr>
      <w:commentRangeStart w:id="34"/>
      <w:r>
        <w:rPr/>
        <w:t xml:space="preserve">To estimate the duration of dates in which plant species were </w:t>
      </w:r>
      <w:r>
        <w:rPr/>
      </w:r>
      <w:commentRangeEnd w:id="34"/>
      <w:r>
        <w:commentReference w:id="34"/>
      </w:r>
      <w:r>
        <w:rPr/>
        <w:t xml:space="preserve">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Only BIEN records which occurred in the Omernik Level 4 Ecoregions within 15</w:t>
      </w:r>
      <w:ins w:id="99" w:author="Jane Ogilvie" w:date="2023-03-01T22:20:00Z">
        <w:r>
          <w:rPr/>
          <w:t xml:space="preserve"> </w:t>
        </w:r>
      </w:ins>
      <w:r>
        <w:rPr/>
        <w:t>km of the study area (n = 5 Level 4 Ecoregions, or conditionally 6 ecoregions if enough records were not found in the nearest 5), and which were from herbarium records were included. To remove temporally irrelevant herbarium records, i.e.</w:t>
      </w:r>
      <w:ins w:id="100" w:author="Jane Ogilvie" w:date="2023-03-01T22:21:00Z">
        <w:r>
          <w:rPr/>
          <w:t>,</w:t>
        </w:r>
      </w:ins>
      <w:r>
        <w:rPr/>
        <w:t xml:space="preserv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 These estimates were compared to ground</w:t>
      </w:r>
      <w:ins w:id="101" w:author="Jane Ogilvie" w:date="2023-03-01T22:23:00Z">
        <w:r>
          <w:rPr/>
          <w:t xml:space="preserve"> </w:t>
        </w:r>
      </w:ins>
      <w:r>
        <w:rPr/>
        <w:t>truthed data from a long-term observational study of flowering phenology</w:t>
      </w:r>
      <w:ins w:id="102" w:author="Jane Ogilvie" w:date="2023-03-01T22:24:00Z">
        <w:r>
          <w:rPr/>
          <w:t xml:space="preserve"> </w:t>
        </w:r>
      </w:ins>
      <w:r>
        <w:rPr/>
        <w:t>1974-2012 (CaraDonna et al. 2014), and the floral abundance data from 2015, using Kendall’s tau</w:t>
      </w:r>
      <w:bookmarkEnd w:id="9"/>
      <w:r>
        <w:rPr/>
        <w:t>.</w:t>
      </w:r>
    </w:p>
    <w:p>
      <w:pPr>
        <w:pStyle w:val="Heading3"/>
        <w:rPr/>
      </w:pPr>
      <w:r>
        <w:rPr/>
        <w:t>2.5.2 | Barcode references library</w:t>
      </w:r>
    </w:p>
    <w:p>
      <w:pPr>
        <w:pStyle w:val="FirstParagraph"/>
        <w:rPr/>
      </w:pPr>
      <w:r>
        <w:rPr/>
        <w:t>All lab work was carried out at The Daniel F. and Ada L. Rice Plant Conservation Science Center at the Chicago Botanic Garden, Glencoe, Illinois, U.S.A.</w:t>
      </w:r>
    </w:p>
    <w:p>
      <w:pPr>
        <w:pStyle w:val="Heading4"/>
        <w:rPr/>
      </w:pPr>
      <w:bookmarkStart w:id="10" w:name="sampling-species-for-barcoding"/>
      <w:r>
        <w:rPr/>
        <w:t>2.5.2.1 | Sampling Species for Barcoding</w:t>
      </w:r>
    </w:p>
    <w:p>
      <w:pPr>
        <w:pStyle w:val="FirstParagraph"/>
        <w:rPr/>
      </w:pPr>
      <w:r>
        <w:rPr/>
        <w:t xml:space="preserve">Using five years (2015-2020) of observational data on </w:t>
      </w:r>
      <w:r>
        <w:rPr>
          <w:i/>
          <w:iCs/>
        </w:rPr>
        <w:t>Bombus</w:t>
      </w:r>
      <w:r>
        <w:rPr/>
        <w:t xml:space="preserve"> queen bee foraging at these studies sites, we identified the plant taxa most frequently visited by queens across all years. We sequenced the 12 most visited taxa twice using samples collected from one site within the Gunnison Basin River Drainage and one individual collected from another more distal population. In addition</w:t>
      </w:r>
      <w:ins w:id="103" w:author="Jane Ogilvie" w:date="2023-03-01T22:27:00Z">
        <w:r>
          <w:rPr/>
          <w:t>,</w:t>
        </w:r>
      </w:ins>
      <w:r>
        <w:rPr/>
        <w:t xml:space="preserve"> we included a congener - or a species from a closely related genus to serve as an outgroup for all 12 taxa. We also sequenced another 15 taxa commonly visited by </w:t>
      </w:r>
      <w:r>
        <w:rPr>
          <w:i/>
          <w:iCs/>
        </w:rPr>
        <w:t>Bombus</w:t>
      </w:r>
      <w:r>
        <w:rPr/>
        <w:t xml:space="preserve"> workers, based on the abundances, and immediate access to plant tissue, in the aforementioned data set (</w:t>
      </w:r>
      <w:r>
        <w:rPr>
          <w:i/>
          <w:iCs/>
        </w:rPr>
        <w:t>APPENDIX 4</w:t>
      </w:r>
      <w:r>
        <w:rPr/>
        <w:t>). Plant collections were identified typically using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10"/>
    </w:p>
    <w:p>
      <w:pPr>
        <w:pStyle w:val="Heading4"/>
        <w:rPr/>
      </w:pPr>
      <w:bookmarkStart w:id="11" w:name="plant-genomic-dna-extraction"/>
      <w:r>
        <w:rPr/>
        <w:t>2.5.2.2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11"/>
    </w:p>
    <w:p>
      <w:pPr>
        <w:pStyle w:val="Heading4"/>
        <w:rPr/>
      </w:pPr>
      <w:bookmarkStart w:id="12" w:name="pollen-genomic-dna-extraction"/>
      <w:r>
        <w:rPr/>
        <w:t>2.5.2.3 | Pollen Genomic DNA Extraction</w:t>
      </w:r>
    </w:p>
    <w:p>
      <w:pPr>
        <w:pStyle w:val="FirstParagraph"/>
        <w:rPr/>
      </w:pPr>
      <w:r>
        <w:rPr/>
        <w:t>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a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w:t>
      </w:r>
      <w:del w:id="104" w:author="Jane Ogilvie" w:date="2023-03-01T22:30:00Z">
        <w:r>
          <w:rPr/>
          <w:delText xml:space="preserve"> </w:delText>
        </w:r>
      </w:del>
      <w:r>
        <w:rPr/>
        <w:t>,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2"/>
    </w:p>
    <w:p>
      <w:pPr>
        <w:pStyle w:val="Heading4"/>
        <w:rPr/>
      </w:pPr>
      <w:r>
        <w:rPr/>
        <w:t>2.5.2.4 | Fragmentation, Library Preparation</w:t>
      </w:r>
      <w:ins w:id="105" w:author="Jane Ogilvie" w:date="2023-03-01T22:30:00Z">
        <w:r>
          <w:rPr/>
          <w:t>,</w:t>
        </w:r>
      </w:ins>
      <w:r>
        <w:rPr/>
        <w:t xml:space="preserve"> &amp; Target Enrichment</w:t>
      </w:r>
    </w:p>
    <w:p>
      <w:pPr>
        <w:pStyle w:val="FirstParagraph"/>
        <w:rPr/>
      </w:pPr>
      <w:bookmarkStart w:id="13" w:name="X9da7fbf07d7975dad4b594549377e03f2b195c7"/>
      <w:bookmarkStart w:id="14" w:name="barcode-references-library"/>
      <w:r>
        <w:rPr/>
        <w:t>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using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3"/>
      <w:bookmarkEnd w:id="14"/>
    </w:p>
    <w:p>
      <w:pPr>
        <w:pStyle w:val="Heading3"/>
        <w:rPr/>
      </w:pPr>
      <w:bookmarkStart w:id="15" w:name="computational-processes-and-analyses."/>
      <w:r>
        <w:rPr/>
        <w:t>2.6 | Computational Processes and Analyses.</w:t>
      </w:r>
    </w:p>
    <w:p>
      <w:pPr>
        <w:pStyle w:val="Heading4"/>
        <w:rPr/>
      </w:pPr>
      <w:bookmarkStart w:id="16" w:name="reference-library-data-processing"/>
      <w:r>
        <w:rPr/>
        <w:t>2.6.1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generated were mapped to a reference with HybPiper with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6"/>
    </w:p>
    <w:p>
      <w:pPr>
        <w:pStyle w:val="Heading4"/>
        <w:rPr/>
      </w:pPr>
      <w:bookmarkStart w:id="17" w:name="sequence-identification"/>
      <w:r>
        <w:rPr/>
        <w:t>2.6.2 | Sequence Identification</w:t>
      </w:r>
    </w:p>
    <w:p>
      <w:pPr>
        <w:pStyle w:val="FirstParagraph"/>
        <w:rPr/>
      </w:pPr>
      <w:r>
        <w:rPr/>
        <w:t xml:space="preserve">A custom Kraken2 database was created by downloading representative species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These sequences were processed in the same manner as our novel sequences. The Kraken2 database was built using default parameters. Kraken2 was run on sequences using default parameters (</w:t>
      </w:r>
      <w:r>
        <w:rPr>
          <w:i/>
          <w:iCs/>
        </w:rPr>
        <w:t>APPENDIX 5</w:t>
      </w:r>
      <w:r>
        <w:rPr/>
        <w:t xml:space="preserve">). Following Kraken2, Bracken was used to classify sequences to terminal taxa (Lu </w:t>
      </w:r>
      <w:r>
        <w:rPr>
          <w:i/>
          <w:iCs/>
        </w:rPr>
        <w:t>et al.</w:t>
      </w:r>
      <w:r>
        <w:rPr/>
        <w:t xml:space="preserve"> (</w:t>
      </w:r>
      <w:hyperlink w:anchor="ref-lu2017bracken">
        <w:r>
          <w:rPr>
            <w:rStyle w:val="InternetLink"/>
          </w:rPr>
          <w:t>2017</w:t>
        </w:r>
      </w:hyperlink>
      <w:r>
        <w:rPr/>
        <w:t>)).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w:t>
      </w:r>
      <w:bookmarkEnd w:id="17"/>
    </w:p>
    <w:p>
      <w:pPr>
        <w:pStyle w:val="Heading4"/>
        <w:rPr/>
      </w:pPr>
      <w:bookmarkStart w:id="18" w:name="identification-of-sequence-matching-loci"/>
      <w:r>
        <w:rPr/>
        <w:t>2.6.3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15"/>
      <w:bookmarkEnd w:id="18"/>
    </w:p>
    <w:p>
      <w:pPr>
        <w:pStyle w:val="Heading3"/>
        <w:rPr/>
      </w:pPr>
      <w:r>
        <w:rPr/>
        <w:t>2.7 | Integrated Observational, Molecular, and Palynological Corbiculae</w:t>
      </w:r>
    </w:p>
    <w:p>
      <w:pPr>
        <w:pStyle w:val="FirstParagraph"/>
        <w:rPr/>
      </w:pPr>
      <w:r>
        <w:rPr/>
        <w:t>To precisely classify the contents of each corbiculae load the sequences classified by molecular methods were compared with the fieldwork which at a very fine resolution, recorded the presence and absence of species and their duration of flowering, and was interpreted ala the computer derived temporal and spatial data sets. The quantitative counts of grains from microscopy, were combined with the semi-quantitative sequencing results, to estimate the abundance of each identified species in each corbiculae load.</w:t>
      </w:r>
    </w:p>
    <w:p>
      <w:pPr>
        <w:pStyle w:val="TextBody"/>
        <w:rPr/>
      </w:pPr>
      <w:bookmarkStart w:id="19" w:name="X85509dd71721b56b5889ba24dac2953cf01c862"/>
      <w:bookmarkStart w:id="20" w:name="pollen-morphological-identification"/>
      <w:bookmarkStart w:id="21" w:name="methods"/>
      <w:r>
        <w:rPr/>
        <w:t>To reclassify the sequence reads, these data were combined with the flora observation data, and mapped by genus. If more than one species in the genus was flowering at that time and site, than the reads were split evenly between the taxa. For sequence data which did not match at the genus level, a user subjectively scored them based on the species composition and phenological activity at each plot, the queen interaction data, and pollen assignments. To estimate the abundance of each of these species in the corbiculae loads, these data were combined with the microscopy data. For each morphotype detected in pollen, and each classified sequence read which was not detected via microscopy, they were given a value of 0.5% to indicate their trace presences. When more than a single species belonged to a morphotype group in a single sample, the quantitative values from the morphological work were multiplied by the relative sequence abundance of each species in the load. All final compositions were standardized to a sum of 100%, by adding or subtracting the differences (induced by classifying records as ‘trace’) to all species with abundances &gt; 1%.</w:t>
      </w:r>
      <w:bookmarkEnd w:id="19"/>
      <w:bookmarkEnd w:id="20"/>
      <w:bookmarkEnd w:id="21"/>
    </w:p>
    <w:p>
      <w:pPr>
        <w:pStyle w:val="Heading1"/>
        <w:rPr/>
      </w:pPr>
      <w:r>
        <w:rPr/>
        <w:t>3 | RESULTS</w:t>
      </w:r>
    </w:p>
    <w:p>
      <w:pPr>
        <w:pStyle w:val="Heading2"/>
        <w:rPr/>
      </w:pPr>
      <w:r>
        <w:rPr/>
        <w:t>3.1 | Floral Observations</w:t>
      </w:r>
    </w:p>
    <w:p>
      <w:pPr>
        <w:pStyle w:val="FirstParagraph"/>
        <w:rPr/>
      </w:pPr>
      <w:r>
        <w:rPr/>
        <w:t xml:space="preserve">The six sites were surveyed once weekly from May 27-July 27 for a total of 52 hours. A total of </w:t>
      </w:r>
      <w:commentRangeStart w:id="35"/>
      <w:r>
        <w:rPr/>
        <w:t xml:space="preserve">723 </w:t>
      </w:r>
      <w:commentRangeStart w:id="36"/>
      <w:r>
        <w:rPr/>
        <w:t xml:space="preserve">overwintered </w:t>
      </w:r>
      <w:r>
        <w:rPr/>
      </w:r>
      <w:commentRangeEnd w:id="36"/>
      <w:r>
        <w:commentReference w:id="36"/>
      </w:r>
      <w:r>
        <w:rPr/>
        <w:t xml:space="preserve">queen-pollen foraging interactions were observed </w:t>
      </w:r>
      <w:r>
        <w:rPr/>
      </w:r>
      <w:commentRangeEnd w:id="35"/>
      <w:r>
        <w:commentReference w:id="35"/>
      </w:r>
      <w:r>
        <w:rPr/>
        <w:t xml:space="preserve">(range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 3.46, Mdn = 2), with a range of total observed interactions per bee species across this time period (minimum = 1, </w:t>
      </w:r>
      <w:r>
        <w:rPr/>
      </w:r>
      <m:oMath xmlns:m="http://schemas.openxmlformats.org/officeDocument/2006/math">
        <m:acc>
          <m:accPr>
            <m:chr m:val="´"/>
          </m:accPr>
          <m:e>
            <m:r>
              <w:rPr>
                <w:rFonts w:ascii="Cambria Math" w:hAnsi="Cambria Math"/>
              </w:rPr>
              <m:t xml:space="preserve">x</m:t>
            </m:r>
          </m:e>
        </m:acc>
      </m:oMath>
      <w:r>
        <w:rPr/>
        <w:t xml:space="preserve"> = 59.08, median = 19, max = 184). Plants varied widely in the number of interactions which they partook in with each species of bee (range per plant species by week minimum = 1 - 20, </w:t>
      </w:r>
      <w:r>
        <w:rPr/>
      </w:r>
      <m:oMath xmlns:m="http://schemas.openxmlformats.org/officeDocument/2006/math">
        <m:acc>
          <m:accPr>
            <m:chr m:val="´"/>
          </m:accPr>
          <m:e>
            <m:r>
              <w:rPr>
                <w:rFonts w:ascii="Cambria Math" w:hAnsi="Cambria Math"/>
              </w:rPr>
              <m:t xml:space="preserve">x</m:t>
            </m:r>
          </m:e>
        </m:acc>
      </m:oMath>
      <w:r>
        <w:rPr/>
        <w:t xml:space="preserve"> = 3.51, median = 2), with a range of total observed interactions per plant species over this time period (minimum = 1, </w:t>
      </w:r>
      <w:r>
        <w:rPr/>
      </w:r>
      <m:oMath xmlns:m="http://schemas.openxmlformats.org/officeDocument/2006/math">
        <m:acc>
          <m:accPr>
            <m:chr m:val="´"/>
          </m:accPr>
          <m:e>
            <m:r>
              <w:rPr>
                <w:rFonts w:ascii="Cambria Math" w:hAnsi="Cambria Math"/>
              </w:rPr>
              <m:t xml:space="preserve">x</m:t>
            </m:r>
          </m:e>
        </m:acc>
      </m:oMath>
      <w:r>
        <w:rPr/>
        <w:t xml:space="preserve"> = 20.26, median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median = 6), interactions were observed with a total of 36 plant species.</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1" name="Picture"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the ten most commonly visited plants which are also in the top ten most common sequences"/>
                    <pic:cNvPicPr>
                      <a:picLocks noChangeAspect="1" noChangeArrowheads="1"/>
                    </pic:cNvPicPr>
                  </pic:nvPicPr>
                  <pic:blipFill>
                    <a:blip r:embed="rId2"/>
                    <a:stretch>
                      <a:fillRect/>
                    </a:stretch>
                  </pic:blipFill>
                  <pic:spPr bwMode="auto">
                    <a:xfrm>
                      <a:off x="0" y="0"/>
                      <a:ext cx="4620260" cy="3696335"/>
                    </a:xfrm>
                    <a:prstGeom prst="rect">
                      <a:avLst/>
                    </a:prstGeom>
                  </pic:spPr>
                </pic:pic>
              </a:graphicData>
            </a:graphic>
          </wp:inline>
        </w:drawing>
      </w:r>
    </w:p>
    <w:p>
      <w:pPr>
        <w:pStyle w:val="ImageCaption"/>
        <w:rPr/>
      </w:pPr>
      <w:ins w:id="106" w:author="Jane Ogilvie" w:date="2023-03-02T10:09:00Z">
        <w:bookmarkStart w:id="22" w:name="floral-observations"/>
        <w:r>
          <w:rPr/>
          <w:t xml:space="preserve">Figure 1. </w:t>
        </w:r>
      </w:ins>
      <w:r>
        <w:rPr/>
        <w:t>Number of the ten most commonly visited plants which are also in the top ten most common sequences</w:t>
      </w:r>
      <w:ins w:id="107" w:author="Jane Ogilvie" w:date="2023-03-02T10:10:00Z">
        <w:bookmarkEnd w:id="22"/>
        <w:r>
          <w:rPr/>
          <w:t>.</w:t>
        </w:r>
      </w:ins>
    </w:p>
    <w:p>
      <w:pPr>
        <w:pStyle w:val="Heading2"/>
        <w:rPr/>
      </w:pPr>
      <w:r>
        <w:rPr/>
        <w:t>3.1 | Spatial Analyses</w:t>
      </w:r>
    </w:p>
    <w:p>
      <w:pPr>
        <w:pStyle w:val="TextBody"/>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w:t>
      </w:r>
      <w:del w:id="108" w:author="Jane Ogilvie" w:date="2023-03-01T22:44:00Z">
        <w:r>
          <w:rPr/>
          <w:delText>f</w:delText>
        </w:r>
      </w:del>
      <w:r>
        <w:rPr/>
        <w:t>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3" w:name="spatial-analyses-1"/>
      <w:r>
        <w:rPr/>
        <w:t>At the six study sites,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3"/>
    </w:p>
    <w:p>
      <w:pPr>
        <w:pStyle w:val="Heading2"/>
        <w:rPr/>
      </w:pPr>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From the 37 samples that were counted and based on rarefaction we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w:t>
      </w:r>
      <w:r>
        <w:rPr>
          <w:b/>
          <w:bCs/>
        </w:rPr>
        <w:t xml:space="preserve">all samples had expected morphotype diversity reach the asymptote </w:t>
      </w:r>
      <w:r>
        <w:rPr>
          <w:b/>
          <w:bCs/>
          <w:i/>
          <w:iCs/>
        </w:rPr>
        <w:t>APPENDIX 8</w:t>
      </w:r>
      <w:r>
        <w:rPr>
          <w:b/>
          <w:bCs/>
        </w:rPr>
        <w:t>.</w:t>
      </w:r>
      <w:r>
        <w:rPr/>
        <w:t xml:space="preserve"> The number of counted pollen grains in each sample range from (514 - 19924, </w:t>
      </w:r>
      <w:r>
        <w:rPr/>
      </w:r>
      <m:oMath xmlns:m="http://schemas.openxmlformats.org/officeDocument/2006/math">
        <m:acc>
          <m:accPr>
            <m:chr m:val="´"/>
          </m:accPr>
          <m:e>
            <m:r>
              <w:rPr>
                <w:rFonts w:ascii="Cambria Math" w:hAnsi="Cambria Math"/>
              </w:rPr>
              <m:t xml:space="preserve">x</m:t>
            </m:r>
          </m:e>
        </m:acc>
      </m:oMath>
      <w:r>
        <w:rPr/>
        <w:t xml:space="preserve"> = 3319, Mdn = 1891).</w:t>
      </w:r>
    </w:p>
    <w:p>
      <w:pPr>
        <w:pStyle w:val="TextBody"/>
        <w:rPr/>
      </w:pPr>
      <w:r>
        <w:rPr>
          <w:b/>
          <w:bCs/>
        </w:rPr>
        <w:t xml:space="preserve">SUMMARY REQUIRED - Number of species from number of families, and how many species are identified to species versus number only to genera </w:t>
      </w:r>
    </w:p>
    <w:p>
      <w:pPr>
        <w:pStyle w:val="CaptionedFigure"/>
        <w:rPr/>
      </w:pPr>
      <w:r>
        <w:rPr/>
        <w:drawing>
          <wp:inline distT="0" distB="0" distL="0" distR="0">
            <wp:extent cx="3666490" cy="4385310"/>
            <wp:effectExtent l="0" t="0" r="0" b="0"/>
            <wp:doc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3"/>
                    <a:stretch>
                      <a:fillRect/>
                    </a:stretch>
                  </pic:blipFill>
                  <pic:spPr bwMode="auto">
                    <a:xfrm>
                      <a:off x="0" y="0"/>
                      <a:ext cx="3666490" cy="4385310"/>
                    </a:xfrm>
                    <a:prstGeom prst="rect">
                      <a:avLst/>
                    </a:prstGeom>
                  </pic:spPr>
                </pic:pic>
              </a:graphicData>
            </a:graphic>
          </wp:inline>
        </w:drawing>
      </w:r>
    </w:p>
    <w:p>
      <w:pPr>
        <w:pStyle w:val="ImageCaption"/>
        <w:rPr/>
      </w:pPr>
      <w:ins w:id="109" w:author="Jane Ogilvie" w:date="2023-03-02T10:10:00Z">
        <w:r>
          <w:rPr/>
          <w:t>F</w:t>
        </w:r>
      </w:ins>
      <w:ins w:id="110" w:author="Jane Ogilvie" w:date="2023-03-02T10:11:00Z">
        <w:r>
          <w:rPr/>
          <w:t xml:space="preserve">igure 2. </w:t>
        </w:r>
      </w:ins>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p>
    <w:p>
      <w:pPr>
        <w:pStyle w:val="Heading3"/>
        <w:rPr/>
      </w:pPr>
      <w:bookmarkStart w:id="24" w:name="metabarcoding-pollen-indentification"/>
      <w:r>
        <w:rPr/>
        <w:t xml:space="preserve">3.3 | Metabarcoding Pollen </w:t>
      </w:r>
      <w:bookmarkEnd w:id="24"/>
      <w:r>
        <w:rPr/>
        <w:t>Identification</w:t>
      </w:r>
    </w:p>
    <w:p>
      <w:pPr>
        <w:pStyle w:val="Heading3"/>
        <w:rPr/>
      </w:pPr>
      <w:r>
        <w:rPr/>
        <w:t>3.3.1 | Spatial Analyses to identify candidate taxa</w:t>
      </w:r>
      <w:del w:id="111" w:author="Unknown Author" w:date="2023-03-01T20:38:47Z">
        <w:r>
          <w:rPr/>
          <w:commentReference w:id="37"/>
        </w:r>
      </w:del>
    </w:p>
    <w:p>
      <w:pPr>
        <w:pStyle w:val="FirstParagraph"/>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5" w:name="Xa27f2621d925166aceec730989dd0124afca86e"/>
      <w:r>
        <w:rPr/>
        <w:t xml:space="preserve">At the six study </w:t>
      </w:r>
      <w:del w:id="112" w:author="Jane Ogilvie" w:date="2023-03-02T10:11:00Z">
        <w:r>
          <w:rPr/>
          <w:delText>plots</w:delText>
        </w:r>
      </w:del>
      <w:ins w:id="113" w:author="Jane Ogilvie" w:date="2023-03-02T10:11:00Z">
        <w:r>
          <w:rPr/>
          <w:t>sites</w:t>
        </w:r>
      </w:ins>
      <w:r>
        <w:rPr/>
        <w:t>,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5"/>
    </w:p>
    <w:p>
      <w:pPr>
        <w:pStyle w:val="Heading3"/>
        <w:rPr/>
      </w:pPr>
      <w:r>
        <w:rPr/>
        <w:t>3.3.2 | Temporal Analysis</w:t>
      </w:r>
    </w:p>
    <w:p>
      <w:pPr>
        <w:pStyle w:val="FirstParagraph"/>
        <w:rPr/>
      </w:pPr>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quartile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quartile = 291) from 2000-2017,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34.6,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(p &lt; 0.0001, tau = 0.61), peak (p &lt; 0.0001, tau = 0.65), and cessation of flowering (p &lt; 0.0001, tau = 0.49). There was moderate evidence that the Weibull estimates had a weak positive association with the observed duration of flowering (p = 0.58, tau = 0.17).</w:t>
      </w:r>
    </w:p>
    <w:p>
      <w:pPr>
        <w:pStyle w:val="TextBody"/>
        <w:rPr/>
      </w:pPr>
      <w:r>
        <w:rPr/>
        <w:t>Of the previous 58 species compared, 47 of these could be compared to plot-based data from the six sites observed in 2015. Due to methodological differences, the peak flowering was not compared, and due to the low performance of attempts to model ‘duration’ in the previous step it was also not compared. There was very strong evidence that the Weibull estimates were positively associated with the observed onset (p &lt; 0.0001, tau = 0.58), and cessation of flowering (p &lt; 0.0001, tau = 0.40).</w:t>
      </w:r>
    </w:p>
    <w:p>
      <w:pPr>
        <w:pStyle w:val="CaptionedFigure"/>
        <w:rPr/>
      </w:pPr>
      <w:r>
        <w:rPr/>
        <w:drawing>
          <wp:inline distT="0" distB="0" distL="0" distR="0">
            <wp:extent cx="2165350" cy="2165350"/>
            <wp:effectExtent l="0" t="0" r="0" b="0"/>
            <wp:docPr id="3" name="Image3" descr="Modelled dates of when major flowering events occurred compared between long term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compared between long term and modelled data"/>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ins w:id="114" w:author="Jane Ogilvie" w:date="2023-03-02T10:11:00Z">
        <w:r>
          <w:rPr/>
          <w:t xml:space="preserve">Figure 3. </w:t>
        </w:r>
      </w:ins>
      <w:r>
        <w:rPr/>
        <w:t>Modelled dates of when major flowering events occurred compared between long term and modelled data</w:t>
      </w:r>
    </w:p>
    <w:p>
      <w:pPr>
        <w:pStyle w:val="CaptionedFigure"/>
        <w:rPr/>
      </w:pPr>
      <w:r>
        <w:rPr/>
        <w:drawing>
          <wp:inline distT="0" distB="0" distL="0" distR="0">
            <wp:extent cx="2165350" cy="1082675"/>
            <wp:effectExtent l="0" t="0" r="0" b="0"/>
            <wp:docPr id="4" name="Image4" descr="Modelled dates of when major flowering events occurred compared between 2015 and modell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Modelled dates of when major flowering events occurred compared between 2015 and modelled data"/>
                    <pic:cNvPicPr>
                      <a:picLocks noChangeAspect="1" noChangeArrowheads="1"/>
                    </pic:cNvPicPr>
                  </pic:nvPicPr>
                  <pic:blipFill>
                    <a:blip r:embed="rId5"/>
                    <a:stretch>
                      <a:fillRect/>
                    </a:stretch>
                  </pic:blipFill>
                  <pic:spPr bwMode="auto">
                    <a:xfrm>
                      <a:off x="0" y="0"/>
                      <a:ext cx="2165350" cy="1082675"/>
                    </a:xfrm>
                    <a:prstGeom prst="rect">
                      <a:avLst/>
                    </a:prstGeom>
                  </pic:spPr>
                </pic:pic>
              </a:graphicData>
            </a:graphic>
          </wp:inline>
        </w:drawing>
      </w:r>
    </w:p>
    <w:p>
      <w:pPr>
        <w:pStyle w:val="ImageCaption"/>
        <w:rPr/>
      </w:pPr>
      <w:ins w:id="115" w:author="Jane Ogilvie" w:date="2023-03-02T10:11:00Z">
        <w:bookmarkStart w:id="26" w:name="temporal-analysis"/>
        <w:bookmarkStart w:id="27" w:name="microscopic-pollen-identification"/>
        <w:r>
          <w:rPr/>
          <w:t xml:space="preserve">Figure 4. </w:t>
        </w:r>
      </w:ins>
      <w:r>
        <w:rPr/>
        <w:t>Modelled dates of when major flowering events occurred compared between 2015 and modelled data</w:t>
      </w:r>
      <w:bookmarkEnd w:id="26"/>
      <w:bookmarkEnd w:id="27"/>
    </w:p>
    <w:p>
      <w:pPr>
        <w:pStyle w:val="Heading2"/>
        <w:rPr/>
      </w:pPr>
      <w:bookmarkStart w:id="28" w:name="molecular-analysis-of-corbiculae-loads"/>
      <w:r>
        <w:rPr/>
        <w:t>3.3.1 | Molecular analysis of corbiculae loads</w:t>
      </w:r>
    </w:p>
    <w:p>
      <w:pPr>
        <w:pStyle w:val="FirstParagraph"/>
        <w:rPr/>
      </w:pPr>
      <w:r>
        <w:rPr/>
        <w:t xml:space="preserve">The 54 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After trimming 7,865,680 sequences remained. 10,682,538 reads were matched using Kraken, of the reads classified by Kraken 10,160,768 reads were matched using Bracken, of the reads classified by Kraken 7,549,608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Of the top ten taxa which were identified by BLAST for the 680 distinct records, 55.4% of the reads were classified to a species representing 48.3% of all classified reads, 41.9% of the reads were classified to genus representing 48.3% of all classified reads, and 0% of the records were classified to family.</w:t>
      </w:r>
    </w:p>
    <w:p>
      <w:pPr>
        <w:pStyle w:val="TextBody"/>
        <w:rPr/>
      </w:pPr>
      <w:r>
        <w:rPr/>
        <w:t xml:space="preserve">Of the </w:t>
      </w:r>
      <w:commentRangeStart w:id="38"/>
      <w:r>
        <w:rPr/>
        <w:t>0</w:t>
      </w:r>
      <w:r>
        <w:rPr/>
      </w:r>
      <w:commentRangeEnd w:id="38"/>
      <w:r>
        <w:commentReference w:id="38"/>
      </w:r>
      <w:r>
        <w:rPr/>
        <w:t xml:space="preserve"> classifications which were assigned to genera without any species predicted by spatial analyses, were investigated by hand after post-processing steps. These were all assigned via post-processing conditions (: , APPENDIX XX). These were manually assigned to a variety of ranks, occasionally to genus - 0, and species - 0,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 xml:space="preserve">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w:t>
      </w:r>
      <w:commentRangeStart w:id="39"/>
      <w:r>
        <w:rPr/>
        <w:t xml:space="preserve">Asteraceae less Heliantheae. </w:t>
      </w:r>
      <w:r>
        <w:rPr/>
      </w:r>
      <w:commentRangeEnd w:id="39"/>
      <w:r>
        <w:commentReference w:id="39"/>
      </w:r>
      <w:r>
        <w:rPr/>
        <w:t>Boraginaceae grains were detected in 92.3% of samples where the proportion of target grains were between 0.01-1 (n = 13 Mdn = 0.663). Asteraceae type 1, non-helianthoids, were detected in 50% of samples where the proportion of target grains were between 0.001-0.01 (n = 4 Mdn = 0.001) Asteraceae type 2, Helianthoids, were detected in 33.3% of samples where the proportion of target grains were between 0.001-0.01 (n = 6 Mdn = 0.005); however, Asteraceae were detected in 80% of samples where the proportion of target grains were between 0.001-0.01 (n = 10 Mdn = 0.003). Both morphotypes of Asteraceae pollen were detected in 100% of samples where the proportion of target grains were between 0.01-1 (n = 2 Mdn = 0.338).</w:t>
      </w:r>
    </w:p>
    <w:p>
      <w:pPr>
        <w:pStyle w:val="TextBody"/>
        <w:rPr/>
      </w:pPr>
      <w:commentRangeStart w:id="40"/>
      <w:r>
        <w:rPr/>
        <w:drawing>
          <wp:inline distT="0" distB="0" distL="0" distR="0">
            <wp:extent cx="4620260" cy="369633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620260" cy="3696335"/>
                    </a:xfrm>
                    <a:prstGeom prst="rect">
                      <a:avLst/>
                    </a:prstGeom>
                  </pic:spPr>
                </pic:pic>
              </a:graphicData>
            </a:graphic>
          </wp:inline>
        </w:drawing>
      </w:r>
      <w:commentRangeEnd w:id="40"/>
      <w:r>
        <w:commentReference w:id="40"/>
      </w:r>
      <w:r>
        <w:rPr/>
      </w:r>
    </w:p>
    <w:p>
      <w:pPr>
        <w:pStyle w:val="TextBody"/>
        <w:rPr/>
      </w:pPr>
      <w:r>
        <w:rP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relativized to constitute the entire sample.</w:t>
      </w:r>
    </w:p>
    <w:p>
      <w:pPr>
        <w:pStyle w:val="TextBody"/>
        <w:rPr/>
      </w:pPr>
      <w:r>
        <w:rPr/>
        <w:t xml:space="preserve">The relationship between the number of pollen grains in a sample and the number of sequence reads is roughly linear, where grains which are present in trace amounts are overestimated by sequence counts, while grains present in high amounts are underestimated. This is likely due to the proportion of high false positives which occur in the classification process with next-generation sequencing (Bell </w:t>
      </w:r>
      <w:r>
        <w:rPr>
          <w:i/>
          <w:iCs/>
        </w:rPr>
        <w:t>et al.</w:t>
      </w:r>
      <w:r>
        <w:rPr/>
        <w:t xml:space="preserve"> (</w:t>
      </w:r>
      <w:hyperlink w:anchor="ref-bell2021comparing">
        <w:r>
          <w:rPr>
            <w:rStyle w:val="InternetLink"/>
          </w:rPr>
          <w:t>2021</w:t>
        </w:r>
      </w:hyperlink>
      <w:r>
        <w:rPr/>
        <w:t>)). There was evidence of a strong correlation between the proportion of grains per morphotype and the number of sequences per group (0.43, p &lt; 0.0001, n = 32).</w:t>
      </w:r>
    </w:p>
    <w:p>
      <w:pPr>
        <w:pStyle w:val="TextBody"/>
        <w:rPr/>
      </w:pPr>
      <w:r>
        <w:rPr/>
        <w:t xml:space="preserve">To ascertain the extent to which records of multiple species in a family, which were suspected to be sampling artefacts occurred in molecular samples an index of similarity, ala </w:t>
      </w:r>
      <w:del w:id="116" w:author="Jane Ogilvie" w:date="2023-03-01T23:02:00Z">
        <w:r>
          <w:rPr/>
          <w:delText>jaccard</w:delText>
        </w:r>
      </w:del>
      <w:ins w:id="117" w:author="Jane Ogilvie" w:date="2023-03-01T23:02:00Z">
        <w:r>
          <w:rPr/>
          <w:t>Jaccard</w:t>
        </w:r>
      </w:ins>
      <w:r>
        <w:rPr/>
        <w:t xml:space="preserve">, the affinity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 The size of flower of </w:t>
      </w:r>
      <w:commentRangeStart w:id="41"/>
      <w:r>
        <w:rPr>
          <w:i/>
          <w:iCs/>
        </w:rPr>
        <w:t xml:space="preserve">Nemophila </w:t>
      </w:r>
      <w:r>
        <w:rPr>
          <w:i/>
          <w:iCs/>
        </w:rPr>
      </w:r>
      <w:commentRangeEnd w:id="41"/>
      <w:r>
        <w:commentReference w:id="41"/>
      </w:r>
      <w:r>
        <w:rPr>
          <w:i/>
          <w:iCs/>
        </w:rPr>
        <w:t>breviflora</w:t>
      </w:r>
      <w:r>
        <w:rPr/>
        <w:t xml:space="preserve"> A. Gray make it unlikely to be visited by Bumble Bees, and it is a false positive. The floral morphology of </w:t>
      </w:r>
      <w:r>
        <w:rPr>
          <w:i/>
          <w:iCs/>
        </w:rPr>
        <w:t>Thalictrum</w:t>
      </w:r>
      <w:r>
        <w:rPr/>
        <w:t xml:space="preserve"> spp. also makes it unlikely to be visited (BELEIVE JANE SAID THIS- IF NOT STRIKE </w:t>
      </w:r>
      <w:commentRangeStart w:id="42"/>
      <w:r>
        <w:rPr/>
        <w:t>OUT</w:t>
      </w:r>
      <w:r>
        <w:rPr/>
      </w:r>
      <w:commentRangeEnd w:id="42"/>
      <w:r>
        <w:commentReference w:id="42"/>
      </w:r>
      <w:r>
        <w:rPr/>
        <w:t xml:space="preserve">), and while evidence of visits to </w:t>
      </w:r>
      <w:r>
        <w:rPr>
          <w:i/>
          <w:iCs/>
        </w:rPr>
        <w:t>Caltha</w:t>
      </w:r>
      <w:r>
        <w:rPr/>
        <w:t xml:space="preserve"> and </w:t>
      </w:r>
      <w:r>
        <w:rPr>
          <w:i/>
          <w:iCs/>
        </w:rPr>
        <w:t>Trollius</w:t>
      </w:r>
      <w:r>
        <w:rPr/>
        <w:t xml:space="preserve"> are lacking, due to the association between the reads these results appear unlikely</w:t>
      </w:r>
      <w:bookmarkEnd w:id="28"/>
      <w:r>
        <w:rPr/>
        <w:t>.</w:t>
      </w:r>
    </w:p>
    <w:p>
      <w:pPr>
        <w:pStyle w:val="Heading2"/>
        <w:rPr/>
      </w:pPr>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ins w:id="118" w:author="Jane Ogilvie" w:date="2023-03-01T23:10:00Z">
        <w:r>
          <w:rPr/>
          <w:t>…</w:t>
        </w:r>
      </w:ins>
    </w:p>
    <w:p>
      <w:pPr>
        <w:pStyle w:val="TextBody"/>
        <w:rPr/>
      </w:pPr>
      <w:commentRangeStart w:id="43"/>
      <w:r>
        <w:rPr/>
        <w:t xml:space="preserve">For </w:t>
      </w:r>
      <w:r>
        <w:rPr/>
      </w:r>
      <w:commentRangeEnd w:id="43"/>
      <w:r>
        <w:commentReference w:id="43"/>
      </w:r>
      <w:r>
        <w:rPr/>
        <w:t>example</w:t>
      </w:r>
      <w:ins w:id="119" w:author="Jane Ogilvie" w:date="2023-03-01T23:10:00Z">
        <w:r>
          <w:rPr/>
          <w:t>,</w:t>
        </w:r>
      </w:ins>
      <w:r>
        <w:rPr/>
        <w:t xml:space="preserve"> </w:t>
      </w:r>
      <w:del w:id="120" w:author="Jane Ogilvie" w:date="2023-03-01T23:12:00Z">
        <w:r>
          <w:rPr/>
          <w:delText xml:space="preserve">a </w:delText>
        </w:r>
      </w:del>
      <w:r>
        <w:rPr/>
        <w:t xml:space="preserve">many sequences which mapped to the Asteraceae family, but which </w:t>
      </w:r>
      <w:del w:id="121" w:author="Jane Ogilvie" w:date="2023-03-01T23:12:00Z">
        <w:r>
          <w:rPr/>
          <w:delText xml:space="preserve">was </w:delText>
        </w:r>
      </w:del>
      <w:ins w:id="122" w:author="Jane Ogilvie" w:date="2023-03-01T23:12:00Z">
        <w:r>
          <w:rPr/>
          <w:t xml:space="preserve">were </w:t>
        </w:r>
      </w:ins>
      <w:r>
        <w:rPr/>
        <w:t xml:space="preserve">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w:t>
      </w:r>
      <w:ins w:id="123" w:author="Jane Ogilvie" w:date="2023-03-01T23:11:00Z">
        <w:r>
          <w:rPr/>
          <w:t xml:space="preserve">for </w:t>
        </w:r>
      </w:ins>
      <w:r>
        <w:rPr/>
        <w:t xml:space="preserve">which </w:t>
      </w:r>
      <w:del w:id="124" w:author="Jane Ogilvie" w:date="2023-03-01T23:11:00Z">
        <w:r>
          <w:rPr/>
          <w:delText xml:space="preserve">failed </w:delText>
        </w:r>
      </w:del>
      <w:r>
        <w:rPr/>
        <w:t xml:space="preserve">extractions for the reference library failed (APPENDIX XX). A similar likely mismatch could be between what was </w:t>
      </w:r>
      <w:del w:id="125" w:author="Jane Ogilvie" w:date="2023-03-01T23:12:00Z">
        <w:r>
          <w:rPr/>
          <w:delText xml:space="preserve">fide </w:delText>
        </w:r>
      </w:del>
      <w:r>
        <w:rPr/>
        <w:t xml:space="preserve">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xml:space="preserve">)), a taxon known to be visited by </w:t>
      </w:r>
      <w:ins w:id="126" w:author="Jane Ogilvie" w:date="2023-03-01T23:14:00Z">
        <w:r>
          <w:rPr/>
          <w:t>q</w:t>
        </w:r>
      </w:ins>
      <w:del w:id="127" w:author="Jane Ogilvie" w:date="2023-03-01T23:14:00Z">
        <w:r>
          <w:rPr/>
          <w:delText>Q</w:delText>
        </w:r>
      </w:del>
      <w:r>
        <w:rPr/>
        <w:t xml:space="preserve">ueen bee’s via our floral observations. An expected inaccuracy of the classification scheme is in genus level placements, e.g. were </w:t>
      </w:r>
      <w:r>
        <w:rPr>
          <w:i/>
          <w:iCs/>
        </w:rPr>
        <w:t>Epilobium</w:t>
      </w:r>
      <w:r>
        <w:rPr/>
        <w:t xml:space="preserve"> L. (Onagraceae Juss.) spp. were classified. However, given the small size of their 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 An issue with reclassification within the family level in combination with time included reclassifying </w:t>
      </w:r>
      <w:r>
        <w:rPr>
          <w:i/>
          <w:iCs/>
        </w:rPr>
        <w:t>Parnassia palustris</w:t>
      </w:r>
      <w:r>
        <w:rPr/>
        <w:t xml:space="preserve"> L. to </w:t>
      </w:r>
      <w:r>
        <w:rPr>
          <w:i/>
          <w:iCs/>
        </w:rPr>
        <w:t>Paxistima myrsinites</w:t>
      </w:r>
      <w:r>
        <w:rPr/>
        <w:t xml:space="preserve"> (Pursh) Rafinesque. However, based on flower size it is more likely that the visited taxon was </w:t>
      </w:r>
      <w:r>
        <w:rPr>
          <w:i/>
          <w:iCs/>
        </w:rPr>
        <w:t>P. palustris</w:t>
      </w:r>
      <w:r>
        <w:rPr/>
        <w:t>.</w:t>
      </w:r>
    </w:p>
    <w:p>
      <w:pPr>
        <w:pStyle w:val="TextBody"/>
        <w:rPr/>
      </w:pPr>
      <w:r>
        <w:rPr/>
        <w:t>Regarding limitations of morphological data we suspect that there were two morphotypes of pollen identified as Ericaceae Juss. were actually Onagraceae (Samples 19 &amp; 44), based on molecular results.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0.8283385 of the top interactions. Accordingly, combining the results of floral observations, and palynology, molecular sequencing - both pre and post processing, we subjectively developed re-classifications of the contents of pollen grains…</w:t>
      </w:r>
    </w:p>
    <w:p>
      <w:pPr>
        <w:pStyle w:val="TextBody"/>
        <w:rPr/>
      </w:pPr>
      <w:r>
        <w:rPr/>
      </w:r>
      <w:bookmarkStart w:id="29" w:name="Xf1861ac642570f5a03736c772bdea3cf6619f1c"/>
      <w:bookmarkStart w:id="30" w:name="results"/>
      <w:bookmarkStart w:id="31" w:name="Xf1861ac642570f5a03736c772bdea3cf6619f1c"/>
      <w:bookmarkStart w:id="32" w:name="results"/>
      <w:bookmarkEnd w:id="31"/>
      <w:bookmarkEnd w:id="32"/>
    </w:p>
    <w:p>
      <w:pPr>
        <w:pStyle w:val="Heading1"/>
        <w:rPr/>
      </w:pPr>
      <w:bookmarkStart w:id="33" w:name="discussion"/>
      <w:r>
        <w:rPr/>
        <w:t>4 | DISCUSSION</w:t>
      </w:r>
    </w:p>
    <w:p>
      <w:pPr>
        <w:pStyle w:val="FirstParagraph"/>
        <w:rPr/>
      </w:pPr>
      <w:commentRangeStart w:id="44"/>
      <w:r>
        <w:rPr/>
        <w:t xml:space="preserve">We </w:t>
      </w:r>
      <w:r>
        <w:rPr/>
      </w:r>
      <w:commentRangeEnd w:id="44"/>
      <w:r>
        <w:commentReference w:id="44"/>
      </w:r>
      <w:r>
        <w:rPr/>
        <w:t xml:space="preserve">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This was exemplified in an ecologically relevant scenario, where the results have immediate implications for natural history guided fundamental science and land management. 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xml:space="preserve">)). We incorporated spatial and temporal approaches for creating custom sequence databases </w:t>
      </w:r>
      <w:ins w:id="128" w:author="Jane Ogilvie" w:date="2023-03-01T23:16:00Z">
        <w:r>
          <w:rPr/>
          <w:t xml:space="preserve">in </w:t>
        </w:r>
      </w:ins>
      <w:r>
        <w:rPr/>
        <w:t xml:space="preserve">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w:t>
      </w:r>
      <w:del w:id="129" w:author="Jane Ogilvie" w:date="2023-03-01T23:17:00Z">
        <w:r>
          <w:rPr/>
          <w:delText>field based</w:delText>
        </w:r>
      </w:del>
      <w:ins w:id="130" w:author="Jane Ogilvie" w:date="2023-03-01T23:17:00Z">
        <w:r>
          <w:rPr/>
          <w:t>field-based</w:t>
        </w:r>
      </w:ins>
      <w:r>
        <w:rPr/>
        <w:t xml:space="preserve"> study we show how these methods may be applied to test a variety of hypotheses related to ecological interactions.</w:t>
      </w:r>
    </w:p>
    <w:p>
      <w:pPr>
        <w:pStyle w:val="TextBody"/>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w:t>
      </w:r>
      <w:ins w:id="131" w:author="Jane Ogilvie" w:date="2023-03-01T23:18:00Z">
        <w:r>
          <w:rPr/>
          <w:t>(</w:t>
        </w:r>
      </w:ins>
      <w:r>
        <w:rPr/>
        <w:t xml:space="preserve">1) a Flora, </w:t>
      </w:r>
      <w:ins w:id="132" w:author="Jane Ogilvie" w:date="2023-03-01T23:18:00Z">
        <w:r>
          <w:rPr/>
          <w:t>(</w:t>
        </w:r>
      </w:ins>
      <w:r>
        <w:rPr/>
        <w:t xml:space="preserve">2) lists of plants used by </w:t>
      </w:r>
      <w:ins w:id="133" w:author="Jane Ogilvie" w:date="2023-03-01T23:18:00Z">
        <w:r>
          <w:rPr/>
          <w:t>b</w:t>
        </w:r>
      </w:ins>
      <w:del w:id="134" w:author="Jane Ogilvie" w:date="2023-03-01T23:18:00Z">
        <w:r>
          <w:rPr/>
          <w:delText>B</w:delText>
        </w:r>
      </w:del>
      <w:r>
        <w:rPr/>
        <w:t xml:space="preserve">umble </w:t>
      </w:r>
      <w:ins w:id="135" w:author="Jane Ogilvie" w:date="2023-03-01T23:18:00Z">
        <w:r>
          <w:rPr/>
          <w:t>b</w:t>
        </w:r>
      </w:ins>
      <w:del w:id="136" w:author="Jane Ogilvie" w:date="2023-03-01T23:18:00Z">
        <w:r>
          <w:rPr/>
          <w:delText>B</w:delText>
        </w:r>
      </w:del>
      <w:r>
        <w:rPr/>
        <w:t xml:space="preserve">ees at </w:t>
      </w:r>
      <w:ins w:id="137" w:author="Jane Ogilvie" w:date="2023-03-01T23:18:00Z">
        <w:r>
          <w:rPr/>
          <w:t>the sites</w:t>
        </w:r>
      </w:ins>
      <w:del w:id="138" w:author="Jane Ogilvie" w:date="2023-03-01T23:18:00Z">
        <w:r>
          <w:rPr/>
          <w:delText>plots</w:delText>
        </w:r>
      </w:del>
      <w:r>
        <w:rPr/>
        <w:t xml:space="preserve">;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w:t>
      </w:r>
      <w:commentRangeStart w:id="45"/>
      <w:r>
        <w:rPr/>
        <w:t xml:space="preserve">no official ‘absence’ data. </w:t>
      </w:r>
      <w:r>
        <w:rPr/>
      </w:r>
      <w:commentRangeEnd w:id="45"/>
      <w:r>
        <w:commentReference w:id="45"/>
      </w:r>
      <w:r>
        <w:rPr/>
        <w:t xml:space="preserve">Further given the, size of the minimum spanning tree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 AND SMALL SAMPLE SIZE</w:t>
      </w:r>
    </w:p>
    <w:p>
      <w:pPr>
        <w:pStyle w:val="TextBody"/>
        <w:rPr/>
      </w:pPr>
      <w:commentRangeStart w:id="46"/>
      <w:r>
        <w:rPr/>
        <w:t xml:space="preserve">These </w:t>
      </w:r>
      <w:r>
        <w:rPr/>
      </w:r>
      <w:commentRangeEnd w:id="46"/>
      <w:r>
        <w:commentReference w:id="46"/>
      </w:r>
      <w:r>
        <w:rPr/>
        <w:t xml:space="preserve">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 Future analyses of the long term data set…</w:t>
      </w:r>
    </w:p>
    <w:p>
      <w:pPr>
        <w:pStyle w:val="TextBody"/>
        <w:rPr/>
      </w:pPr>
      <w:r>
        <w:rPr/>
        <w:t xml:space="preserve">Results from palynological analyses show that several species of bee show near perfect fidelity to the genus </w:t>
      </w:r>
      <w:r>
        <w:rPr>
          <w:i/>
          <w:iCs/>
        </w:rPr>
        <w:t>Mertensia</w:t>
      </w:r>
      <w:r>
        <w:rPr/>
        <w:t xml:space="preserve"> on a per visit basis… General results show high congruence between foraging and molecular results, indicating that concerns regarding mismatch between observational networks need not persit with </w:t>
      </w:r>
      <w:r>
        <w:rPr>
          <w:i/>
          <w:iCs/>
        </w:rPr>
        <w:t>Bombus</w:t>
      </w:r>
      <w:r>
        <w:rPr/>
        <w:t xml:space="preserve"> studies…</w:t>
      </w:r>
    </w:p>
    <w:p>
      <w:pPr>
        <w:pStyle w:val="TextBody"/>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the 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p>
    <w:p>
      <w:pPr>
        <w:pStyle w:val="TextBody"/>
        <w:rPr/>
      </w:pPr>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To reduce the effects of a low population density of botanists on the maintenance of and production of Flora’s and to foster meta-genomics across landscapes without field stations we utilized Species Distribution Modelling to generate predictive species lists. In this proof-of-concept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w:t>
      </w:r>
      <w:del w:id="139" w:author="Jane Ogilvie" w:date="2023-03-01T23:26:00Z">
        <w:r>
          <w:rPr/>
          <w:delText>ly</w:delText>
        </w:r>
      </w:del>
      <w:r>
        <w:rPr/>
        <w:t xml:space="preserve">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w:t>
      </w:r>
      <w:ins w:id="140" w:author="Jane Ogilvie" w:date="2023-03-01T23:27:00Z">
        <w:r>
          <w:rPr/>
          <w:t xml:space="preserve"> zone</w:t>
        </w:r>
      </w:ins>
      <w:r>
        <w:rPr/>
        <w:t xml:space="preserv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As can be seen here, predictions of when a single, major phenological event occurs is already data limited. A more promising approach for the tropics may lay in utilizing circular statistics (Park </w:t>
      </w:r>
      <w:r>
        <w:rPr>
          <w:i/>
          <w:iCs/>
        </w:rPr>
        <w:t>et al.</w:t>
      </w:r>
      <w:r>
        <w:rPr/>
        <w:t xml:space="preserve"> (</w:t>
      </w:r>
      <w:hyperlink w:anchor="ref-park2022herbarium">
        <w:r>
          <w:rPr>
            <w:rStyle w:val="InternetLink"/>
          </w:rPr>
          <w:t>2022</w:t>
        </w:r>
      </w:hyperlink>
      <w:r>
        <w:rPr/>
        <w:t>)).</w:t>
      </w:r>
    </w:p>
    <w:p>
      <w:pPr>
        <w:pStyle w:val="TextBody"/>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33"/>
    </w:p>
    <w:p>
      <w:pPr>
        <w:pStyle w:val="Heading1"/>
        <w:rPr/>
      </w:pPr>
      <w:bookmarkStart w:id="34" w:name="conclusion"/>
      <w:r>
        <w:rPr/>
        <w:t>5 | CONCLUSION</w:t>
      </w:r>
    </w:p>
    <w:p>
      <w:pPr>
        <w:pStyle w:val="FirstParagraph"/>
        <w:rPr/>
      </w:pPr>
      <w:r>
        <w:rPr/>
        <w:t>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Hilary Noble, Zoe Diaz-Martinez, Angela McDonnell, &amp; Elena Loke for assistance with genomic library preparation. Ian Breckheimer for sharing the SDM predictor variables.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 The holdings of the following herbaria were essential for this project: AK, ALTA, ASU, BABY, BC, BM, BMO, BOON, BRIT, CANB, CAS, CHSC, CM, CMN, CNS, COLO, CONN, CS, CSU, DAV, DBG, DES, ENCB, F, FR, G, GH, GZU, IAC, K, KR, KSP, KSTC, KU, LD, LOB, LSU, MA, MACF, MEL, MICH, MIL, MIN, MNHN, MO, MO, MT, MW, NCSC, NSW, NY, NYBG, O, OBI, PI, RBG, RSA, SD, SDSU, SFV, TENN, TRT, UA, UAC, UAM, UAZ, UBC, UBC, UCR, UCS, UCSB, UMO, UNM, UPS, US, USCH, USF, USU, UTEP, UWBM, V, VT, W, WSCO, WU, XAL, YPM, Z.</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7">
        <w:r>
          <w:rPr>
            <w:rStyle w:val="InternetLink"/>
          </w:rPr>
          <w:t>https://orcid.org/0000-0003-3517-9090</w:t>
        </w:r>
      </w:hyperlink>
      <w:r>
        <w:rPr/>
        <w:br/>
        <w:t xml:space="preserve">Jeremie Fant </w:t>
      </w:r>
      <w:hyperlink r:id="rId8">
        <w:r>
          <w:rPr>
            <w:rStyle w:val="InternetLink"/>
          </w:rPr>
          <w:t>https://orcid.org/0000-0001-9276-1111</w:t>
        </w:r>
      </w:hyperlink>
      <w:r>
        <w:rPr/>
        <w:br/>
        <w:t xml:space="preserve">Jane Ogilvie </w:t>
      </w:r>
      <w:hyperlink r:id="rId9">
        <w:r>
          <w:rPr>
            <w:rStyle w:val="InternetLink"/>
          </w:rPr>
          <w:t>https://orcid.org/0000-0001-8546-0417</w:t>
        </w:r>
      </w:hyperlink>
      <w:r>
        <w:rPr/>
        <w:br/>
        <w:t xml:space="preserve">Sophie Taddeo </w:t>
      </w:r>
      <w:hyperlink r:id="rId10">
        <w:r>
          <w:rPr>
            <w:rStyle w:val="InternetLink"/>
          </w:rPr>
          <w:t>https://orcid.org/0000-0002-7789-1417</w:t>
        </w:r>
      </w:hyperlink>
      <w:bookmarkEnd w:id="34"/>
    </w:p>
    <w:p>
      <w:pPr>
        <w:pStyle w:val="Heading1"/>
        <w:rPr/>
      </w:pPr>
      <w:bookmarkStart w:id="35" w:name="references"/>
      <w:r>
        <w:rPr/>
        <w:t>References</w:t>
      </w:r>
      <w:bookmarkEnd w:id="35"/>
    </w:p>
    <w:p>
      <w:pPr>
        <w:pStyle w:val="Heading1"/>
        <w:rPr/>
      </w:pPr>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40449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404495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cnfStyle w:val="100000000000" w:firstRow="1" w:lastRow="0" w:firstColumn="0" w:lastColumn="0" w:oddVBand="0" w:evenVBand="0" w:oddHBand="0" w:evenHBand="0" w:firstRowFirstColumn="0" w:firstRowLastColumn="0" w:lastRowFirstColumn="0" w:lastRowLastColumn="0"/>
        </w:trPr>
        <w:tc>
          <w:tcPr>
            <w:tcW w:w="1980" w:type="dxa"/>
            <w:tcBorders>
              <w:bottom w:val="single" w:sz="6" w:space="0" w:color="000000"/>
            </w:tcBorders>
            <w:vAlign w:val="bottom"/>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Source</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cloudiness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1 -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3.</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2 -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4.</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Cloudiness seasonality 3 -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5.</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Beginning of the frost-free period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6.</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Climatic moisture deficit</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7.</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Degree-days above 5C</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8.</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9.</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Mean annual precipitation as snow</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10.</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Temperature seasonality</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Wang et al.</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11.</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2015 Percent Grass/Herbaceous cover - MODIS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(MOD44B)</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12.</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2015 Percent Tree cover from Landsat 7/8</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(GLCF)</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13.</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probability of bedrock (R Horizon)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14.</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organic carbon (Tonnes / ha)</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15.</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16.</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Surface soil percent sand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17.</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 USDA class</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SoilGrids</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18.</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19.</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elevation, moving window.</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20.</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percent slope</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21.</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wetness index</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22.</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Topographic aspect</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EarthEnv DEM</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23.</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Annual potential solar radiation computed</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r.sun</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24.</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N</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Estimated actual (w/-cloud) solar radiation</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r.sun / Wilson et al. 2016</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25.</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Log-transformed distance to surface water</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r>
        <w:trPr/>
        <w:tc>
          <w:tcPr>
            <w:tcW w:w="1980" w:type="dxa"/>
            <w:tcBorders/>
          </w:tcPr>
          <w:p>
            <w:pPr>
              <w:pStyle w:val="Compact"/>
              <w:widowControl/>
              <w:suppressAutoHyphens w:val="true"/>
              <w:spacing w:before="36" w:after="36"/>
              <w:jc w:val="left"/>
              <w:rPr>
                <w:rFonts w:ascii="Cambria" w:hAnsi="Cambria" w:eastAsia="Cambria"/>
              </w:rPr>
            </w:pPr>
            <w:r>
              <w:rPr>
                <w:rFonts w:eastAsia="Cambria" w:cs=""/>
                <w:kern w:val="0"/>
                <w:sz w:val="24"/>
                <w:szCs w:val="24"/>
                <w:lang w:val="en-US" w:eastAsia="en-US" w:bidi="ar-SA"/>
              </w:rPr>
              <w:t>26.</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Y</w:t>
            </w:r>
          </w:p>
        </w:tc>
        <w:tc>
          <w:tcPr>
            <w:tcW w:w="1980"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Percent surface water</w:t>
            </w:r>
          </w:p>
        </w:tc>
        <w:tc>
          <w:tcPr>
            <w:tcW w:w="1979" w:type="dxa"/>
            <w:tcBorders/>
          </w:tcPr>
          <w:p>
            <w:pPr>
              <w:pStyle w:val="Compact"/>
              <w:widowControl/>
              <w:suppressAutoHyphens w:val="true"/>
              <w:spacing w:before="36" w:after="36"/>
              <w:jc w:val="center"/>
              <w:rPr>
                <w:rFonts w:ascii="Cambria" w:hAnsi="Cambria" w:eastAsia="Cambria"/>
              </w:rPr>
            </w:pPr>
            <w:r>
              <w:rPr>
                <w:rFonts w:eastAsia="Cambria" w:cs=""/>
                <w:kern w:val="0"/>
                <w:sz w:val="24"/>
                <w:szCs w:val="24"/>
                <w:lang w:val="en-US" w:eastAsia="en-US" w:bidi="ar-SA"/>
              </w:rPr>
              <w:t>Global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5334000"/>
                    </a:xfrm>
                    <a:prstGeom prst="rect">
                      <a:avLst/>
                    </a:prstGeom>
                  </pic:spPr>
                </pic:pic>
              </a:graphicData>
            </a:graphic>
          </wp:inline>
        </w:drawing>
      </w:r>
    </w:p>
    <w:p>
      <w:pPr>
        <w:pStyle w:val="TextBody"/>
        <w:rPr/>
      </w:pPr>
      <w:r>
        <w:rPr/>
        <w:drawing>
          <wp:inline distT="0" distB="0" distL="0" distR="0">
            <wp:extent cx="5334000" cy="5334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XX - Comparison of Kraken2, Bracken, and BLAST</w:t>
      </w:r>
    </w:p>
    <w:p>
      <w:pPr>
        <w:pStyle w:val="TextBody"/>
        <w:rPr/>
      </w:pPr>
      <w:r>
        <w:rPr/>
        <w:drawing>
          <wp:inline distT="0" distB="0" distL="0" distR="0">
            <wp:extent cx="5334000" cy="753935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t>The two machine learning models utilize Ensemble learning.</w:t>
      </w:r>
    </w:p>
    <w:p>
      <w:pPr>
        <w:pStyle w:val="TextBody"/>
        <w:rPr/>
      </w:pPr>
      <w:r>
        <w:rPr>
          <w:b/>
          <w:bCs/>
        </w:rPr>
        <w:t>Ensemble learning</w:t>
      </w:r>
      <w:r>
        <w:rPr/>
        <w:t xml:space="preserve">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b/>
          <w:bCs/>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b/>
          <w:bCs/>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b/>
          <w:bCs/>
          <w:i/>
          <w:iCs/>
        </w:rPr>
        <w:t>Bias</w:t>
      </w:r>
      <w:r>
        <w:rPr/>
        <w:t xml:space="preserve"> predictions from an algorithm are systematically in error due to being prejudiced for or against certain results, due to assumptions during learning.</w:t>
      </w:r>
    </w:p>
    <w:p>
      <w:pPr>
        <w:pStyle w:val="TextBody"/>
        <w:rPr/>
      </w:pPr>
      <w:r>
        <w:rPr>
          <w:b/>
          <w:bCs/>
          <w:i/>
          <w:iCs/>
        </w:rPr>
        <w:t>Variance</w:t>
      </w:r>
      <w:r>
        <w:rPr/>
        <w:t xml:space="preserve"> errors in models due to an over-reliance and sensitivity of training to outliers in training data.</w:t>
      </w:r>
    </w:p>
    <w:p>
      <w:pPr>
        <w:pStyle w:val="TextBody"/>
        <w:rPr/>
      </w:pPr>
      <w:r>
        <w:rPr/>
        <w:t>In general, Random Forest models have high bias and low variance, where boosted regressions trees have lower bias and higher variance. Theoretically, the weaknesses and strengths of bootstrap aggregation (bagging) as implemented by Random Forests are supplemented by the boosting.</w:t>
      </w:r>
    </w:p>
    <w:p>
      <w:pPr>
        <w:pStyle w:val="Normal"/>
        <w:rPr/>
      </w:pPr>
      <w:r>
        <w:rPr/>
      </w:r>
      <w:r>
        <w:br w:type="page"/>
      </w:r>
    </w:p>
    <w:p>
      <w:pPr>
        <w:pStyle w:val="TextBody"/>
        <w:rPr/>
      </w:pPr>
      <w:r>
        <w:rPr/>
        <w:t>APPENDIX XX - Time Spent Generating Species Distribution Models</w:t>
      </w:r>
    </w:p>
    <w:p>
      <w:pPr>
        <w:pStyle w:val="TextBody"/>
        <w:rPr/>
      </w:pPr>
      <w:r>
        <w:rPr/>
        <w:drawing>
          <wp:inline distT="0" distB="0" distL="0" distR="0">
            <wp:extent cx="3810000" cy="254000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1600200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6"/>
                    <a:stretch>
                      <a:fillRect/>
                    </a:stretch>
                  </pic:blipFill>
                  <pic:spPr bwMode="auto">
                    <a:xfrm>
                      <a:off x="0" y="0"/>
                      <a:ext cx="5334000" cy="16002000"/>
                    </a:xfrm>
                    <a:prstGeom prst="rect">
                      <a:avLst/>
                    </a:prstGeom>
                  </pic:spPr>
                </pic:pic>
              </a:graphicData>
            </a:graphic>
          </wp:inline>
        </w:drawing>
      </w:r>
    </w:p>
    <w:p>
      <w:pPr>
        <w:pStyle w:val="Normal"/>
        <w:rPr/>
      </w:pPr>
      <w:r>
        <w:rPr/>
      </w:r>
      <w:bookmarkStart w:id="36" w:name="pollen-cluster-results-should-be-here"/>
      <w:bookmarkStart w:id="37" w:name="supporting"/>
      <w:bookmarkStart w:id="38" w:name="pollen-cluster-results-should-be-here"/>
      <w:bookmarkStart w:id="39" w:name="supporting"/>
      <w:bookmarkEnd w:id="38"/>
      <w:bookmarkEnd w:id="39"/>
      <w:r>
        <w:br w:type="page"/>
      </w:r>
    </w:p>
    <w:p>
      <w:pPr>
        <w:pStyle w:val="Heading1"/>
        <w:rPr/>
      </w:pPr>
      <w:bookmarkStart w:id="40" w:name="references-1"/>
      <w:r>
        <w:rPr/>
        <w:t>References</w:t>
      </w:r>
    </w:p>
    <w:p>
      <w:pPr>
        <w:pStyle w:val="Bibliography"/>
        <w:rPr/>
      </w:pPr>
      <w:bookmarkStart w:id="41" w:name="refs"/>
      <w:bookmarkStart w:id="42" w:name="ref-ackerfield2015flora"/>
      <w:r>
        <w:rPr/>
        <w:t xml:space="preserve">Ackerfield, J. (2015). </w:t>
      </w:r>
      <w:r>
        <w:rPr>
          <w:i/>
          <w:iCs/>
        </w:rPr>
        <w:t>Flora of colorado</w:t>
      </w:r>
      <w:r>
        <w:rPr/>
        <w:t>. BRIT Press Fort Worth.</w:t>
      </w:r>
      <w:bookmarkEnd w:id="42"/>
    </w:p>
    <w:p>
      <w:pPr>
        <w:pStyle w:val="Bibliography"/>
        <w:rPr/>
      </w:pPr>
      <w:bookmarkStart w:id="43"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7">
        <w:r>
          <w:rPr>
            <w:rStyle w:val="InternetLink"/>
          </w:rPr>
          <w:t>https://onlinelibrary.wiley.com/doi/abs/10.1111/j.1600-0706.2009.17694.x</w:t>
        </w:r>
      </w:hyperlink>
      <w:bookmarkEnd w:id="43"/>
    </w:p>
    <w:p>
      <w:pPr>
        <w:pStyle w:val="Bibliography"/>
        <w:rPr/>
      </w:pPr>
      <w:bookmarkStart w:id="44" w:name="ref-aldous1919eradicating"/>
      <w:r>
        <w:rPr/>
        <w:t xml:space="preserve">Aldous, A.E. (1919). </w:t>
      </w:r>
      <w:r>
        <w:rPr>
          <w:i/>
          <w:iCs/>
        </w:rPr>
        <w:t>Eradicating tall larkspur on cattle ranges in the national forest</w:t>
      </w:r>
      <w:r>
        <w:rPr/>
        <w:t>. US Department of Agriculture.</w:t>
      </w:r>
      <w:bookmarkEnd w:id="44"/>
    </w:p>
    <w:p>
      <w:pPr>
        <w:pStyle w:val="Bibliography"/>
        <w:rPr/>
      </w:pPr>
      <w:bookmarkStart w:id="45"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45"/>
    </w:p>
    <w:p>
      <w:pPr>
        <w:pStyle w:val="Bibliography"/>
        <w:rPr/>
      </w:pPr>
      <w:bookmarkStart w:id="46" w:name="ref-allred2012flora"/>
      <w:r>
        <w:rPr/>
        <w:t xml:space="preserve">Allred, K.W. &amp; Ivey, R. (2012). Flora neomexicana III: An illustrated identification manual. </w:t>
      </w:r>
      <w:r>
        <w:rPr>
          <w:i/>
          <w:iCs/>
        </w:rPr>
        <w:t>Lulu. com</w:t>
      </w:r>
      <w:r>
        <w:rPr/>
        <w:t>.</w:t>
      </w:r>
      <w:bookmarkEnd w:id="46"/>
    </w:p>
    <w:p>
      <w:pPr>
        <w:pStyle w:val="Bibliography"/>
        <w:rPr/>
      </w:pPr>
      <w:bookmarkStart w:id="47"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47"/>
    </w:p>
    <w:p>
      <w:pPr>
        <w:pStyle w:val="Bibliography"/>
        <w:rPr/>
      </w:pPr>
      <w:bookmarkStart w:id="48"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48"/>
    </w:p>
    <w:p>
      <w:pPr>
        <w:pStyle w:val="Bibliography"/>
        <w:rPr/>
      </w:pPr>
      <w:bookmarkStart w:id="49"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8">
        <w:r>
          <w:rPr>
            <w:rStyle w:val="InternetLink"/>
          </w:rPr>
          <w:t>https://doi.org/10.1093/sysbio/syab035</w:t>
        </w:r>
      </w:hyperlink>
      <w:bookmarkEnd w:id="49"/>
    </w:p>
    <w:p>
      <w:pPr>
        <w:pStyle w:val="Bibliography"/>
        <w:rPr/>
      </w:pPr>
      <w:bookmarkStart w:id="50" w:name="ref-baker2021exploring"/>
      <w:r>
        <w:rPr/>
        <w:t xml:space="preserve">Baker, W., Dodsworth, S., Forest, F., Graham, S., Johnson, M., McDonnell, A., Pokorny, L., Tate, J., Wicke, S. &amp; Wickett, N. (2021b). </w:t>
      </w:r>
      <w:hyperlink r:id="rId39">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0"/>
    </w:p>
    <w:p>
      <w:pPr>
        <w:pStyle w:val="Bibliography"/>
        <w:rPr/>
      </w:pPr>
      <w:bookmarkStart w:id="51"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51"/>
    </w:p>
    <w:p>
      <w:pPr>
        <w:pStyle w:val="Bibliography"/>
        <w:rPr/>
      </w:pPr>
      <w:bookmarkStart w:id="52"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40">
        <w:r>
          <w:rPr>
            <w:rStyle w:val="InternetLink"/>
          </w:rPr>
          <w:t>https://doi.org/10.1093/aobpla/plab062</w:t>
        </w:r>
      </w:hyperlink>
      <w:bookmarkEnd w:id="52"/>
    </w:p>
    <w:p>
      <w:pPr>
        <w:pStyle w:val="Bibliography"/>
        <w:rPr/>
      </w:pPr>
      <w:bookmarkStart w:id="53"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53"/>
    </w:p>
    <w:p>
      <w:pPr>
        <w:pStyle w:val="Bibliography"/>
        <w:rPr/>
      </w:pPr>
      <w:bookmarkStart w:id="54"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54"/>
    </w:p>
    <w:p>
      <w:pPr>
        <w:pStyle w:val="Bibliography"/>
        <w:rPr/>
      </w:pPr>
      <w:bookmarkStart w:id="55"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55"/>
    </w:p>
    <w:p>
      <w:pPr>
        <w:pStyle w:val="Bibliography"/>
        <w:rPr/>
      </w:pPr>
      <w:bookmarkStart w:id="56"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56"/>
    </w:p>
    <w:p>
      <w:pPr>
        <w:pStyle w:val="Bibliography"/>
        <w:rPr/>
      </w:pPr>
      <w:bookmarkStart w:id="57"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57"/>
    </w:p>
    <w:p>
      <w:pPr>
        <w:pStyle w:val="Bibliography"/>
        <w:rPr/>
      </w:pPr>
      <w:bookmarkStart w:id="58"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58"/>
    </w:p>
    <w:p>
      <w:pPr>
        <w:pStyle w:val="Bibliography"/>
        <w:rPr/>
      </w:pPr>
      <w:bookmarkStart w:id="59"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59"/>
    </w:p>
    <w:p>
      <w:pPr>
        <w:pStyle w:val="Bibliography"/>
        <w:rPr/>
      </w:pPr>
      <w:bookmarkStart w:id="60" w:name="ref-bell2022plants"/>
      <w:r>
        <w:rPr/>
        <w:t xml:space="preserve">Bell, K.L., Turo, K.J., Lowe, A., Nota, K., Keller, A., Encinas-Viso, F., Parducci, L., Richardson, R.T., Leggett, R.M., Brosi, B.J. &amp; others. (2022). Plants, pollinators and their interactions under global ecological change: The role of pollen DNA metabarcoding. </w:t>
      </w:r>
      <w:r>
        <w:rPr>
          <w:i/>
          <w:iCs/>
        </w:rPr>
        <w:t>Molecular ecology</w:t>
      </w:r>
      <w:r>
        <w:rPr/>
        <w:t>.</w:t>
      </w:r>
      <w:bookmarkEnd w:id="60"/>
    </w:p>
    <w:p>
      <w:pPr>
        <w:pStyle w:val="Bibliography"/>
        <w:rPr/>
      </w:pPr>
      <w:bookmarkStart w:id="61"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61"/>
    </w:p>
    <w:p>
      <w:pPr>
        <w:pStyle w:val="Bibliography"/>
        <w:rPr/>
      </w:pPr>
      <w:bookmarkStart w:id="62"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62"/>
    </w:p>
    <w:p>
      <w:pPr>
        <w:pStyle w:val="Bibliography"/>
        <w:rPr/>
      </w:pPr>
      <w:bookmarkStart w:id="63" w:name="ref-betancourt2005implementing"/>
      <w:r>
        <w:rPr/>
        <w:t>Betancourt, J.L., Schwartz, M.D., Breshears, D.D., Cayan, D.R., Dettinger, M.D., Inouye, D.W., Post, E. &amp; Reed, B.C. (2005). Implementing a US national phenology network.</w:t>
      </w:r>
      <w:bookmarkEnd w:id="63"/>
    </w:p>
    <w:p>
      <w:pPr>
        <w:pStyle w:val="Bibliography"/>
        <w:rPr/>
      </w:pPr>
      <w:bookmarkStart w:id="64" w:name="ref-bingham1998efficient"/>
      <w:r>
        <w:rPr/>
        <w:t xml:space="preserve">Bingham, R.A. &amp; Orthner, A.R. (1998). Efficient pollination of alpine plants. </w:t>
      </w:r>
      <w:r>
        <w:rPr>
          <w:i/>
          <w:iCs/>
        </w:rPr>
        <w:t>Nature</w:t>
      </w:r>
      <w:r>
        <w:rPr/>
        <w:t xml:space="preserve">, </w:t>
      </w:r>
      <w:r>
        <w:rPr>
          <w:b/>
          <w:bCs/>
        </w:rPr>
        <w:t>391</w:t>
      </w:r>
      <w:r>
        <w:rPr/>
        <w:t>, 238–239.</w:t>
      </w:r>
      <w:bookmarkEnd w:id="64"/>
    </w:p>
    <w:p>
      <w:pPr>
        <w:pStyle w:val="Bibliography"/>
        <w:rPr/>
      </w:pPr>
      <w:bookmarkStart w:id="65"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65"/>
    </w:p>
    <w:p>
      <w:pPr>
        <w:pStyle w:val="Bibliography"/>
        <w:rPr/>
      </w:pPr>
      <w:bookmarkStart w:id="66"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66"/>
    </w:p>
    <w:p>
      <w:pPr>
        <w:pStyle w:val="Bibliography"/>
        <w:rPr/>
      </w:pPr>
      <w:bookmarkStart w:id="67"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67"/>
    </w:p>
    <w:p>
      <w:pPr>
        <w:pStyle w:val="Bibliography"/>
        <w:rPr/>
      </w:pPr>
      <w:bookmarkStart w:id="68"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68"/>
    </w:p>
    <w:p>
      <w:pPr>
        <w:pStyle w:val="Bibliography"/>
        <w:rPr/>
      </w:pPr>
      <w:bookmarkStart w:id="69"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69"/>
    </w:p>
    <w:p>
      <w:pPr>
        <w:pStyle w:val="Bibliography"/>
        <w:rPr/>
      </w:pPr>
      <w:bookmarkStart w:id="70"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70"/>
    </w:p>
    <w:p>
      <w:pPr>
        <w:pStyle w:val="Bibliography"/>
        <w:rPr/>
      </w:pPr>
      <w:bookmarkStart w:id="71"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71"/>
    </w:p>
    <w:p>
      <w:pPr>
        <w:pStyle w:val="Bibliography"/>
        <w:rPr/>
      </w:pPr>
      <w:bookmarkStart w:id="72"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72"/>
    </w:p>
    <w:p>
      <w:pPr>
        <w:pStyle w:val="Bibliography"/>
        <w:rPr/>
      </w:pPr>
      <w:bookmarkStart w:id="73"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73"/>
    </w:p>
    <w:p>
      <w:pPr>
        <w:pStyle w:val="Bibliography"/>
        <w:rPr/>
      </w:pPr>
      <w:bookmarkStart w:id="74"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74"/>
    </w:p>
    <w:p>
      <w:pPr>
        <w:pStyle w:val="Bibliography"/>
        <w:rPr/>
      </w:pPr>
      <w:bookmarkStart w:id="75"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75"/>
    </w:p>
    <w:p>
      <w:pPr>
        <w:pStyle w:val="Bibliography"/>
        <w:rPr/>
      </w:pPr>
      <w:bookmarkStart w:id="76"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76"/>
    </w:p>
    <w:p>
      <w:pPr>
        <w:pStyle w:val="Bibliography"/>
        <w:rPr/>
      </w:pPr>
      <w:bookmarkStart w:id="77"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77"/>
    </w:p>
    <w:p>
      <w:pPr>
        <w:pStyle w:val="Bibliography"/>
        <w:rPr/>
      </w:pPr>
      <w:bookmarkStart w:id="78"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41">
        <w:r>
          <w:rPr>
            <w:rStyle w:val="InternetLink"/>
          </w:rPr>
          <w:t>https://doi.org/10.1093/gigascience/giy013</w:t>
        </w:r>
      </w:hyperlink>
      <w:bookmarkEnd w:id="78"/>
    </w:p>
    <w:p>
      <w:pPr>
        <w:pStyle w:val="Bibliography"/>
        <w:rPr/>
      </w:pPr>
      <w:bookmarkStart w:id="79" w:name="ref-coissac2016barcodes"/>
      <w:r>
        <w:rPr/>
        <w:t>Coissac, E., Hollingsworth, P.M., Lavergne, S. &amp; Taberlet, P. (2016). From barcodes to genomes: Extending the concept of DNA barcoding.</w:t>
      </w:r>
      <w:bookmarkEnd w:id="79"/>
    </w:p>
    <w:p>
      <w:pPr>
        <w:pStyle w:val="Bibliography"/>
        <w:rPr/>
      </w:pPr>
      <w:bookmarkStart w:id="80"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80"/>
    </w:p>
    <w:p>
      <w:pPr>
        <w:pStyle w:val="Bibliography"/>
        <w:rPr/>
      </w:pPr>
      <w:bookmarkStart w:id="81"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81"/>
    </w:p>
    <w:p>
      <w:pPr>
        <w:pStyle w:val="Bibliography"/>
        <w:rPr/>
      </w:pPr>
      <w:bookmarkStart w:id="82" w:name="ref-cooke1976arroyos"/>
      <w:r>
        <w:rPr/>
        <w:t xml:space="preserve">Cooke, R.U. &amp; Reeves, R.W. (1976). </w:t>
      </w:r>
      <w:r>
        <w:rPr>
          <w:i/>
          <w:iCs/>
        </w:rPr>
        <w:t>Arroyos and environmental change in the american south-west</w:t>
      </w:r>
      <w:r>
        <w:rPr/>
        <w:t>. Clarendon Press.</w:t>
      </w:r>
      <w:bookmarkEnd w:id="82"/>
    </w:p>
    <w:p>
      <w:pPr>
        <w:pStyle w:val="Bibliography"/>
        <w:rPr/>
      </w:pPr>
      <w:bookmarkStart w:id="83"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83"/>
    </w:p>
    <w:p>
      <w:pPr>
        <w:pStyle w:val="Bibliography"/>
        <w:rPr/>
      </w:pPr>
      <w:bookmarkStart w:id="84"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84"/>
    </w:p>
    <w:p>
      <w:pPr>
        <w:pStyle w:val="Bibliography"/>
        <w:rPr/>
      </w:pPr>
      <w:bookmarkStart w:id="85" w:name="ref-dahl1990wetlands"/>
      <w:r>
        <w:rPr/>
        <w:t xml:space="preserve">Dahl, T.E. (1990). </w:t>
      </w:r>
      <w:r>
        <w:rPr>
          <w:i/>
          <w:iCs/>
        </w:rPr>
        <w:t>Wetlands losses in the united states, 1780’s to 1980’s</w:t>
      </w:r>
      <w:r>
        <w:rPr/>
        <w:t>. US Department of the Interior, Fish; Wildlife Service.</w:t>
      </w:r>
      <w:bookmarkEnd w:id="85"/>
    </w:p>
    <w:p>
      <w:pPr>
        <w:pStyle w:val="Bibliography"/>
        <w:rPr/>
      </w:pPr>
      <w:bookmarkStart w:id="86" w:name="ref-davis2022new"/>
      <w:r>
        <w:rPr/>
        <w:t xml:space="preserve">Davis, C.C., Lyra, G.M., Park, D.S., Asprino, R., Maruyama, R., Torquato, D., Cook, B.I. &amp; Ellison, A.M. (2022). New directions in tropical phenology. </w:t>
      </w:r>
      <w:r>
        <w:rPr>
          <w:i/>
          <w:iCs/>
        </w:rPr>
        <w:t>Trends in Ecology &amp; Evolution</w:t>
      </w:r>
      <w:r>
        <w:rPr/>
        <w:t>.</w:t>
      </w:r>
      <w:bookmarkEnd w:id="86"/>
    </w:p>
    <w:p>
      <w:pPr>
        <w:pStyle w:val="Bibliography"/>
        <w:rPr/>
      </w:pPr>
      <w:bookmarkStart w:id="87"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87"/>
    </w:p>
    <w:p>
      <w:pPr>
        <w:pStyle w:val="Bibliography"/>
        <w:rPr/>
      </w:pPr>
      <w:bookmarkStart w:id="88"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88"/>
    </w:p>
    <w:p>
      <w:pPr>
        <w:pStyle w:val="Bibliography"/>
        <w:rPr/>
      </w:pPr>
      <w:bookmarkStart w:id="89"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89"/>
    </w:p>
    <w:p>
      <w:pPr>
        <w:pStyle w:val="Bibliography"/>
        <w:rPr/>
      </w:pPr>
      <w:bookmarkStart w:id="90"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90"/>
    </w:p>
    <w:p>
      <w:pPr>
        <w:pStyle w:val="Bibliography"/>
        <w:rPr/>
      </w:pPr>
      <w:bookmarkStart w:id="91"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91"/>
    </w:p>
    <w:p>
      <w:pPr>
        <w:pStyle w:val="Bibliography"/>
        <w:rPr/>
      </w:pPr>
      <w:bookmarkStart w:id="92"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92"/>
    </w:p>
    <w:p>
      <w:pPr>
        <w:pStyle w:val="Bibliography"/>
        <w:rPr/>
      </w:pPr>
      <w:bookmarkStart w:id="93" w:name="ref-flora1993flora"/>
      <w:r>
        <w:rPr/>
        <w:t xml:space="preserve">Flora of North America Editorial Committee, eds. (1993+). </w:t>
      </w:r>
      <w:r>
        <w:rPr>
          <w:i/>
          <w:iCs/>
        </w:rPr>
        <w:t>Flora of north america north of mexico [online]</w:t>
      </w:r>
      <w:r>
        <w:rPr/>
        <w:t>. Oxford University Press on Demand.</w:t>
      </w:r>
      <w:bookmarkEnd w:id="93"/>
    </w:p>
    <w:p>
      <w:pPr>
        <w:pStyle w:val="Bibliography"/>
        <w:rPr/>
      </w:pPr>
      <w:bookmarkStart w:id="94" w:name="ref-fraser2007vpc"/>
      <w:r>
        <w:rPr/>
        <w:t xml:space="preserve">Frase, Barbara A. &amp; Buck, P. (2007). Vascular Plants of the Gothic Area. Retrieved from </w:t>
      </w:r>
      <w:hyperlink r:id="rId42">
        <w:r>
          <w:rPr>
            <w:rStyle w:val="InternetLink"/>
          </w:rPr>
          <w:t>https://www.digitalrmbl.org/wp-content/uploads/2016/05/vascularplantlist_20071.pdf</w:t>
        </w:r>
      </w:hyperlink>
      <w:bookmarkEnd w:id="94"/>
    </w:p>
    <w:p>
      <w:pPr>
        <w:pStyle w:val="Bibliography"/>
        <w:rPr/>
      </w:pPr>
      <w:bookmarkStart w:id="95" w:name="ref-Gage2013HistoricalRO"/>
      <w:r>
        <w:rPr/>
        <w:t>Gage, E. &amp; Cooper, D.J. (2013). Historical range of variation assessment for wetland and riparian ecosystems, u.s. Forest service rocky mountain region</w:t>
      </w:r>
      <w:bookmarkEnd w:id="95"/>
    </w:p>
    <w:p>
      <w:pPr>
        <w:pStyle w:val="Bibliography"/>
        <w:rPr/>
      </w:pPr>
      <w:bookmarkStart w:id="96" w:name="ref-goulson2010bumblebees"/>
      <w:r>
        <w:rPr/>
        <w:t xml:space="preserve">Goulson, D. (2010). </w:t>
      </w:r>
      <w:r>
        <w:rPr>
          <w:i/>
          <w:iCs/>
        </w:rPr>
        <w:t>Bumblebees: Behaviour, ecology, and conservation</w:t>
      </w:r>
      <w:r>
        <w:rPr/>
        <w:t>. Oxford University Press on Demand.</w:t>
      </w:r>
      <w:bookmarkEnd w:id="96"/>
    </w:p>
    <w:p>
      <w:pPr>
        <w:pStyle w:val="Bibliography"/>
        <w:rPr/>
      </w:pPr>
      <w:bookmarkStart w:id="97"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97"/>
    </w:p>
    <w:p>
      <w:pPr>
        <w:pStyle w:val="Bibliography"/>
        <w:rPr/>
      </w:pPr>
      <w:bookmarkStart w:id="98"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98"/>
    </w:p>
    <w:p>
      <w:pPr>
        <w:pStyle w:val="Bibliography"/>
        <w:rPr/>
      </w:pPr>
      <w:bookmarkStart w:id="99"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99"/>
    </w:p>
    <w:p>
      <w:pPr>
        <w:pStyle w:val="Bibliography"/>
        <w:rPr/>
      </w:pPr>
      <w:bookmarkStart w:id="100"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00"/>
    </w:p>
    <w:p>
      <w:pPr>
        <w:pStyle w:val="Bibliography"/>
        <w:rPr/>
      </w:pPr>
      <w:bookmarkStart w:id="101"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01"/>
    </w:p>
    <w:p>
      <w:pPr>
        <w:pStyle w:val="Bibliography"/>
        <w:rPr/>
      </w:pPr>
      <w:bookmarkStart w:id="102"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02"/>
    </w:p>
    <w:p>
      <w:pPr>
        <w:pStyle w:val="Bibliography"/>
        <w:rPr/>
      </w:pPr>
      <w:bookmarkStart w:id="103"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03"/>
    </w:p>
    <w:p>
      <w:pPr>
        <w:pStyle w:val="Bibliography"/>
        <w:rPr/>
      </w:pPr>
      <w:bookmarkStart w:id="104"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04"/>
    </w:p>
    <w:p>
      <w:pPr>
        <w:pStyle w:val="Bibliography"/>
        <w:rPr/>
      </w:pPr>
      <w:bookmarkStart w:id="105" w:name="ref-fpc2022"/>
      <w:r>
        <w:rPr/>
        <w:t xml:space="preserve">Hennig, C. (2020). </w:t>
      </w:r>
      <w:r>
        <w:rPr>
          <w:i/>
          <w:iCs/>
        </w:rPr>
        <w:t>Fpc: Flexible procedures for clustering</w:t>
      </w:r>
      <w:r>
        <w:rPr/>
        <w:t xml:space="preserve">. Retrieved from </w:t>
      </w:r>
      <w:hyperlink r:id="rId43">
        <w:r>
          <w:rPr>
            <w:rStyle w:val="InternetLink"/>
          </w:rPr>
          <w:t>https://CRAN.R-project.org/package=fpc</w:t>
        </w:r>
      </w:hyperlink>
      <w:bookmarkEnd w:id="105"/>
    </w:p>
    <w:p>
      <w:pPr>
        <w:pStyle w:val="Bibliography"/>
        <w:rPr/>
      </w:pPr>
      <w:bookmarkStart w:id="106"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06"/>
    </w:p>
    <w:p>
      <w:pPr>
        <w:pStyle w:val="Bibliography"/>
        <w:rPr/>
      </w:pPr>
      <w:bookmarkStart w:id="107" w:name="ref-hitchcock2018flora"/>
      <w:r>
        <w:rPr/>
        <w:t xml:space="preserve">Hitchcock, C.L. &amp; Cronquist, A. (2018). </w:t>
      </w:r>
      <w:r>
        <w:rPr>
          <w:i/>
          <w:iCs/>
        </w:rPr>
        <w:t>Flora of the pacific northwest: An illustrated manual</w:t>
      </w:r>
      <w:r>
        <w:rPr/>
        <w:t>. University of Washington Press.</w:t>
      </w:r>
      <w:bookmarkEnd w:id="107"/>
    </w:p>
    <w:p>
      <w:pPr>
        <w:pStyle w:val="Bibliography"/>
        <w:rPr/>
      </w:pPr>
      <w:bookmarkStart w:id="108"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08"/>
    </w:p>
    <w:p>
      <w:pPr>
        <w:pStyle w:val="Bibliography"/>
        <w:rPr/>
      </w:pPr>
      <w:bookmarkStart w:id="109" w:name="ref-inextPackage"/>
      <w:r>
        <w:rPr/>
        <w:t xml:space="preserve">Hsieh, T.C., Ma, K.H. &amp; Chao, A. (2020). </w:t>
      </w:r>
      <w:r>
        <w:rPr>
          <w:i/>
          <w:iCs/>
        </w:rPr>
        <w:t>iNEXT: Interpolation and extrapolation for species diversity</w:t>
      </w:r>
      <w:r>
        <w:rPr/>
        <w:t xml:space="preserve">. Retrieved from </w:t>
      </w:r>
      <w:hyperlink r:id="rId44">
        <w:r>
          <w:rPr>
            <w:rStyle w:val="InternetLink"/>
          </w:rPr>
          <w:t>http://chao.stat.nthu.edu.tw/wordpress/software_download/</w:t>
        </w:r>
      </w:hyperlink>
      <w:bookmarkEnd w:id="109"/>
    </w:p>
    <w:p>
      <w:pPr>
        <w:pStyle w:val="Bibliography"/>
        <w:rPr/>
      </w:pPr>
      <w:bookmarkStart w:id="110"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10"/>
    </w:p>
    <w:p>
      <w:pPr>
        <w:pStyle w:val="Bibliography"/>
        <w:rPr/>
      </w:pPr>
      <w:bookmarkStart w:id="111"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11"/>
    </w:p>
    <w:p>
      <w:pPr>
        <w:pStyle w:val="Bibliography"/>
        <w:rPr/>
      </w:pPr>
      <w:bookmarkStart w:id="112"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12"/>
    </w:p>
    <w:p>
      <w:pPr>
        <w:pStyle w:val="Bibliography"/>
        <w:rPr/>
      </w:pPr>
      <w:bookmarkStart w:id="113" w:name="ref-jepson2022online"/>
      <w:r>
        <w:rPr>
          <w:i/>
          <w:iCs/>
        </w:rPr>
        <w:t>Jepson flora project</w:t>
      </w:r>
      <w:r>
        <w:rPr/>
        <w:t>. (2020).</w:t>
      </w:r>
      <w:bookmarkEnd w:id="113"/>
    </w:p>
    <w:p>
      <w:pPr>
        <w:pStyle w:val="Bibliography"/>
        <w:rPr/>
      </w:pPr>
      <w:bookmarkStart w:id="114"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14"/>
    </w:p>
    <w:p>
      <w:pPr>
        <w:pStyle w:val="Bibliography"/>
        <w:rPr/>
      </w:pPr>
      <w:bookmarkStart w:id="115"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15"/>
    </w:p>
    <w:p>
      <w:pPr>
        <w:pStyle w:val="Bibliography"/>
        <w:rPr/>
      </w:pPr>
      <w:bookmarkStart w:id="116"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16"/>
    </w:p>
    <w:p>
      <w:pPr>
        <w:pStyle w:val="Bibliography"/>
        <w:rPr/>
      </w:pPr>
      <w:bookmarkStart w:id="117"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17"/>
    </w:p>
    <w:p>
      <w:pPr>
        <w:pStyle w:val="Bibliography"/>
        <w:rPr/>
      </w:pPr>
      <w:bookmarkStart w:id="118" w:name="ref-keane2002cascading"/>
      <w:r>
        <w:rPr/>
        <w:t>Keane, R.E. (2002). Cascading effects of fire exclusion in rocky mountain ecosystems: A literature review.</w:t>
      </w:r>
      <w:bookmarkEnd w:id="118"/>
    </w:p>
    <w:p>
      <w:pPr>
        <w:pStyle w:val="Bibliography"/>
        <w:rPr/>
      </w:pPr>
      <w:bookmarkStart w:id="119"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19"/>
    </w:p>
    <w:p>
      <w:pPr>
        <w:pStyle w:val="Bibliography"/>
        <w:rPr/>
      </w:pPr>
      <w:bookmarkStart w:id="120"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20"/>
    </w:p>
    <w:p>
      <w:pPr>
        <w:pStyle w:val="Bibliography"/>
        <w:rPr/>
      </w:pPr>
      <w:bookmarkStart w:id="121"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21"/>
    </w:p>
    <w:p>
      <w:pPr>
        <w:pStyle w:val="Bibliography"/>
        <w:rPr/>
      </w:pPr>
      <w:bookmarkStart w:id="122" w:name="ref-caret"/>
      <w:r>
        <w:rPr/>
        <w:t xml:space="preserve">Kuhn, M. (2022). </w:t>
      </w:r>
      <w:r>
        <w:rPr>
          <w:i/>
          <w:iCs/>
        </w:rPr>
        <w:t>Caret: Classification and regression training</w:t>
      </w:r>
      <w:r>
        <w:rPr/>
        <w:t xml:space="preserve">. Retrieved from </w:t>
      </w:r>
      <w:hyperlink r:id="rId45">
        <w:r>
          <w:rPr>
            <w:rStyle w:val="InternetLink"/>
          </w:rPr>
          <w:t>https://CRAN.R-project.org/package=caret</w:t>
        </w:r>
      </w:hyperlink>
      <w:bookmarkEnd w:id="122"/>
    </w:p>
    <w:p>
      <w:pPr>
        <w:pStyle w:val="Bibliography"/>
        <w:rPr/>
      </w:pPr>
      <w:bookmarkStart w:id="123"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23"/>
    </w:p>
    <w:p>
      <w:pPr>
        <w:pStyle w:val="Bibliography"/>
        <w:rPr/>
      </w:pPr>
      <w:bookmarkStart w:id="124" w:name="ref-aim2019database"/>
      <w:r>
        <w:rPr/>
        <w:t xml:space="preserve">Land Management, B. of. (2019). U.s. Department of interior bureau of land management, BLM - assessment, inventory, and monitoring (AIM) terrestrial indicators raw dataset. Retrieved from </w:t>
      </w:r>
      <w:hyperlink r:id="rId46">
        <w:r>
          <w:rPr>
            <w:rStyle w:val="InternetLink"/>
          </w:rPr>
          <w:t>https://gbp-blm-egis.hub.arcgis.com/pages/aim</w:t>
        </w:r>
      </w:hyperlink>
      <w:bookmarkEnd w:id="124"/>
    </w:p>
    <w:p>
      <w:pPr>
        <w:pStyle w:val="Bibliography"/>
        <w:rPr/>
      </w:pPr>
      <w:bookmarkStart w:id="125"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25"/>
    </w:p>
    <w:p>
      <w:pPr>
        <w:pStyle w:val="Bibliography"/>
        <w:rPr/>
      </w:pPr>
      <w:bookmarkStart w:id="126" w:name="ref-lesica2012manual"/>
      <w:r>
        <w:rPr/>
        <w:t xml:space="preserve">Lesica, P., Lavin, M. &amp; Stickney, P.F. (2012). </w:t>
      </w:r>
      <w:r>
        <w:rPr>
          <w:i/>
          <w:iCs/>
        </w:rPr>
        <w:t>Manual of montana vascular plants</w:t>
      </w:r>
      <w:r>
        <w:rPr/>
        <w:t>. Brit Press.</w:t>
      </w:r>
      <w:bookmarkEnd w:id="126"/>
    </w:p>
    <w:p>
      <w:pPr>
        <w:pStyle w:val="Bibliography"/>
        <w:rPr/>
      </w:pPr>
      <w:bookmarkStart w:id="127"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7">
        <w:r>
          <w:rPr>
            <w:rStyle w:val="InternetLink"/>
          </w:rPr>
          <w:t>https://www.pnas.org/doi/abs/10.1073/pnas.2115635118</w:t>
        </w:r>
      </w:hyperlink>
      <w:bookmarkEnd w:id="127"/>
    </w:p>
    <w:p>
      <w:pPr>
        <w:pStyle w:val="Bibliography"/>
        <w:rPr/>
      </w:pPr>
      <w:bookmarkStart w:id="128"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28"/>
    </w:p>
    <w:p>
      <w:pPr>
        <w:pStyle w:val="Bibliography"/>
        <w:rPr/>
      </w:pPr>
      <w:bookmarkStart w:id="129"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8">
        <w:r>
          <w:rPr>
            <w:rStyle w:val="InternetLink"/>
          </w:rPr>
          <w:t>https://www.pnas.org/doi/abs/10.1073/pnas.2115642118</w:t>
        </w:r>
      </w:hyperlink>
      <w:bookmarkEnd w:id="129"/>
    </w:p>
    <w:p>
      <w:pPr>
        <w:pStyle w:val="Bibliography"/>
        <w:rPr/>
      </w:pPr>
      <w:bookmarkStart w:id="130"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30"/>
    </w:p>
    <w:p>
      <w:pPr>
        <w:pStyle w:val="Bibliography"/>
        <w:rPr/>
      </w:pPr>
      <w:bookmarkStart w:id="131"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31"/>
    </w:p>
    <w:p>
      <w:pPr>
        <w:pStyle w:val="Bibliography"/>
        <w:rPr/>
      </w:pPr>
      <w:bookmarkStart w:id="132"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32"/>
    </w:p>
    <w:p>
      <w:pPr>
        <w:pStyle w:val="Bibliography"/>
        <w:rPr/>
      </w:pPr>
      <w:bookmarkStart w:id="133"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33"/>
    </w:p>
    <w:p>
      <w:pPr>
        <w:pStyle w:val="Bibliography"/>
        <w:rPr/>
      </w:pPr>
      <w:bookmarkStart w:id="134"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34"/>
    </w:p>
    <w:p>
      <w:pPr>
        <w:pStyle w:val="Bibliography"/>
        <w:rPr/>
      </w:pPr>
      <w:bookmarkStart w:id="135" w:name="ref-cluster2022"/>
      <w:r>
        <w:rPr/>
        <w:t xml:space="preserve">Maechler, M., Rousseeuw, P., Struyf, A., Hubert, M. &amp; Hornik, K. (2022). </w:t>
      </w:r>
      <w:r>
        <w:rPr>
          <w:i/>
          <w:iCs/>
        </w:rPr>
        <w:t>Cluster: Cluster analysis basics and extensions</w:t>
      </w:r>
      <w:r>
        <w:rPr/>
        <w:t xml:space="preserve">. Retrieved from </w:t>
      </w:r>
      <w:hyperlink r:id="rId49">
        <w:r>
          <w:rPr>
            <w:rStyle w:val="InternetLink"/>
          </w:rPr>
          <w:t>https://CRAN.R-project.org/package=cluster</w:t>
        </w:r>
      </w:hyperlink>
      <w:bookmarkEnd w:id="135"/>
    </w:p>
    <w:p>
      <w:pPr>
        <w:pStyle w:val="Bibliography"/>
        <w:rPr/>
      </w:pPr>
      <w:bookmarkStart w:id="136" w:name="ref-mainali2022alpha"/>
      <w:r>
        <w:rPr/>
        <w:t xml:space="preserve">Mainali, K. &amp; Slud, E. (2022). </w:t>
      </w:r>
      <w:r>
        <w:rPr>
          <w:i/>
          <w:iCs/>
        </w:rPr>
        <w:t>CooccurrenceAffinity: Affinity in cooccrrence data</w:t>
      </w:r>
      <w:r>
        <w:rPr/>
        <w:t>.</w:t>
      </w:r>
      <w:bookmarkEnd w:id="136"/>
    </w:p>
    <w:p>
      <w:pPr>
        <w:pStyle w:val="Bibliography"/>
        <w:rPr/>
      </w:pPr>
      <w:bookmarkStart w:id="137"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37"/>
    </w:p>
    <w:p>
      <w:pPr>
        <w:pStyle w:val="Bibliography"/>
        <w:rPr/>
      </w:pPr>
      <w:bookmarkStart w:id="138" w:name="ref-bien2022"/>
      <w:r>
        <w:rPr/>
        <w:t xml:space="preserve">Maitner, B. (2022). </w:t>
      </w:r>
      <w:r>
        <w:rPr>
          <w:i/>
          <w:iCs/>
        </w:rPr>
        <w:t>BIEN: Tools for accessing the botanical information and ecology network database</w:t>
      </w:r>
      <w:r>
        <w:rPr/>
        <w:t xml:space="preserve">. Retrieved from </w:t>
      </w:r>
      <w:hyperlink r:id="rId50">
        <w:r>
          <w:rPr>
            <w:rStyle w:val="InternetLink"/>
          </w:rPr>
          <w:t>https://CRAN.R-project.org/package=BIEN</w:t>
        </w:r>
      </w:hyperlink>
      <w:bookmarkEnd w:id="138"/>
    </w:p>
    <w:p>
      <w:pPr>
        <w:pStyle w:val="Bibliography"/>
        <w:rPr/>
      </w:pPr>
      <w:bookmarkStart w:id="139"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39"/>
    </w:p>
    <w:p>
      <w:pPr>
        <w:pStyle w:val="Bibliography"/>
        <w:rPr/>
      </w:pPr>
      <w:bookmarkStart w:id="140"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40"/>
    </w:p>
    <w:p>
      <w:pPr>
        <w:pStyle w:val="Bibliography"/>
        <w:rPr/>
      </w:pPr>
      <w:bookmarkStart w:id="141" w:name="ref-mohlenbrock2002vascular"/>
      <w:r>
        <w:rPr/>
        <w:t xml:space="preserve">Mohlenbrock, R.H. (2002). </w:t>
      </w:r>
      <w:r>
        <w:rPr>
          <w:i/>
          <w:iCs/>
        </w:rPr>
        <w:t>Vascular flora of illinois</w:t>
      </w:r>
      <w:r>
        <w:rPr/>
        <w:t>. SIU Press.</w:t>
      </w:r>
      <w:bookmarkEnd w:id="141"/>
    </w:p>
    <w:p>
      <w:pPr>
        <w:pStyle w:val="Bibliography"/>
        <w:rPr/>
      </w:pPr>
      <w:bookmarkStart w:id="142"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42"/>
    </w:p>
    <w:p>
      <w:pPr>
        <w:pStyle w:val="Bibliography"/>
        <w:rPr/>
      </w:pPr>
      <w:bookmarkStart w:id="143"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43"/>
    </w:p>
    <w:p>
      <w:pPr>
        <w:pStyle w:val="Bibliography"/>
        <w:rPr/>
      </w:pPr>
      <w:bookmarkStart w:id="144" w:name="ref-sdmPackage"/>
      <w:r>
        <w:rPr/>
        <w:t xml:space="preserve">Naimi, B. &amp; Araujo, M.B. (2016). </w:t>
      </w:r>
      <w:hyperlink r:id="rId51">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44"/>
    </w:p>
    <w:p>
      <w:pPr>
        <w:pStyle w:val="Bibliography"/>
        <w:rPr/>
      </w:pPr>
      <w:bookmarkStart w:id="145" w:name="ref-usdm2014"/>
      <w:r>
        <w:rPr/>
        <w:t xml:space="preserve">Naimi, B., Hamm, N. a.s., Groen, T.A., Skidmore, A.K. &amp; Toxopeus, A.G. (2014). </w:t>
      </w:r>
      <w:hyperlink r:id="rId52">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45"/>
    </w:p>
    <w:p>
      <w:pPr>
        <w:pStyle w:val="Bibliography"/>
        <w:rPr/>
      </w:pPr>
      <w:bookmarkStart w:id="146"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46"/>
    </w:p>
    <w:p>
      <w:pPr>
        <w:pStyle w:val="Bibliography"/>
        <w:rPr/>
      </w:pPr>
      <w:bookmarkStart w:id="147"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47"/>
    </w:p>
    <w:p>
      <w:pPr>
        <w:pStyle w:val="Bibliography"/>
        <w:rPr/>
      </w:pPr>
      <w:bookmarkStart w:id="148"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48"/>
    </w:p>
    <w:p>
      <w:pPr>
        <w:pStyle w:val="Bibliography"/>
        <w:rPr/>
      </w:pPr>
      <w:bookmarkStart w:id="149" w:name="ref-oberhauser2015monarchs"/>
      <w:r>
        <w:rPr/>
        <w:t xml:space="preserve">Oberhauser, K.S., Nail, K.R. &amp; Altizer, S. (2015). </w:t>
      </w:r>
      <w:r>
        <w:rPr>
          <w:i/>
          <w:iCs/>
        </w:rPr>
        <w:t>Monarchs in a changing world: Biology and conservation of an iconic butterfly</w:t>
      </w:r>
      <w:r>
        <w:rPr/>
        <w:t>. Cornell University Press.</w:t>
      </w:r>
      <w:bookmarkEnd w:id="149"/>
    </w:p>
    <w:p>
      <w:pPr>
        <w:pStyle w:val="Bibliography"/>
        <w:rPr/>
      </w:pPr>
      <w:bookmarkStart w:id="150" w:name="ref-gbifDL2021sdms"/>
      <w:r>
        <w:rPr/>
        <w:t xml:space="preserve">Occdownload Gbif.Org. (2021). Occurrence download. Retrieved from </w:t>
      </w:r>
      <w:hyperlink r:id="rId53">
        <w:r>
          <w:rPr>
            <w:rStyle w:val="InternetLink"/>
          </w:rPr>
          <w:t>https://www.gbif.org/occurrence/download/0206948-200613084148143</w:t>
        </w:r>
      </w:hyperlink>
      <w:bookmarkEnd w:id="150"/>
    </w:p>
    <w:p>
      <w:pPr>
        <w:pStyle w:val="Bibliography"/>
        <w:rPr/>
      </w:pPr>
      <w:bookmarkStart w:id="151"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4">
        <w:r>
          <w:rPr>
            <w:rStyle w:val="InternetLink"/>
          </w:rPr>
          <w:t>https://CRAN.R-project.org/package=vegan</w:t>
        </w:r>
      </w:hyperlink>
      <w:bookmarkEnd w:id="151"/>
    </w:p>
    <w:p>
      <w:pPr>
        <w:pStyle w:val="Bibliography"/>
        <w:rPr/>
      </w:pPr>
      <w:bookmarkStart w:id="152"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52"/>
    </w:p>
    <w:p>
      <w:pPr>
        <w:pStyle w:val="Bibliography"/>
        <w:rPr/>
      </w:pPr>
      <w:bookmarkStart w:id="153"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53"/>
    </w:p>
    <w:p>
      <w:pPr>
        <w:pStyle w:val="Bibliography"/>
        <w:rPr/>
      </w:pPr>
      <w:bookmarkStart w:id="154"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54"/>
    </w:p>
    <w:p>
      <w:pPr>
        <w:pStyle w:val="Bibliography"/>
        <w:rPr/>
      </w:pPr>
      <w:bookmarkStart w:id="155"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55"/>
    </w:p>
    <w:p>
      <w:pPr>
        <w:pStyle w:val="Bibliography"/>
        <w:rPr/>
      </w:pPr>
      <w:bookmarkStart w:id="156"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56"/>
    </w:p>
    <w:p>
      <w:pPr>
        <w:pStyle w:val="Bibliography"/>
        <w:rPr/>
      </w:pPr>
      <w:bookmarkStart w:id="157"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57"/>
    </w:p>
    <w:p>
      <w:pPr>
        <w:pStyle w:val="Bibliography"/>
        <w:rPr/>
      </w:pPr>
      <w:bookmarkStart w:id="158"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58"/>
    </w:p>
    <w:p>
      <w:pPr>
        <w:pStyle w:val="Bibliography"/>
        <w:rPr/>
      </w:pPr>
      <w:bookmarkStart w:id="159"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59"/>
    </w:p>
    <w:p>
      <w:pPr>
        <w:pStyle w:val="Bibliography"/>
        <w:rPr/>
      </w:pPr>
      <w:bookmarkStart w:id="160"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60"/>
    </w:p>
    <w:p>
      <w:pPr>
        <w:pStyle w:val="Bibliography"/>
        <w:rPr/>
      </w:pPr>
      <w:bookmarkStart w:id="161"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61"/>
    </w:p>
    <w:p>
      <w:pPr>
        <w:pStyle w:val="Bibliography"/>
        <w:rPr/>
      </w:pPr>
      <w:bookmarkStart w:id="162"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62"/>
    </w:p>
    <w:p>
      <w:pPr>
        <w:pStyle w:val="Bibliography"/>
        <w:rPr/>
      </w:pPr>
      <w:bookmarkStart w:id="163"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63"/>
    </w:p>
    <w:p>
      <w:pPr>
        <w:pStyle w:val="Bibliography"/>
        <w:rPr/>
      </w:pPr>
      <w:bookmarkStart w:id="164"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64"/>
    </w:p>
    <w:p>
      <w:pPr>
        <w:pStyle w:val="Bibliography"/>
        <w:rPr/>
      </w:pPr>
      <w:bookmarkStart w:id="165"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65"/>
    </w:p>
    <w:p>
      <w:pPr>
        <w:pStyle w:val="Bibliography"/>
        <w:rPr/>
      </w:pPr>
      <w:bookmarkStart w:id="166"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66"/>
    </w:p>
    <w:p>
      <w:pPr>
        <w:pStyle w:val="Bibliography"/>
        <w:rPr/>
      </w:pPr>
      <w:bookmarkStart w:id="167" w:name="ref-rabeler2016new"/>
      <w:r>
        <w:rPr/>
        <w:t xml:space="preserve">Rabeler, R.K. &amp; Wagner, W.L. (2016). New combinations in odontostemma (caryophyllaceae). </w:t>
      </w:r>
      <w:r>
        <w:rPr>
          <w:i/>
          <w:iCs/>
        </w:rPr>
        <w:t>PhytoKeys</w:t>
      </w:r>
      <w:r>
        <w:rPr/>
        <w:t>, 77.</w:t>
      </w:r>
      <w:bookmarkEnd w:id="167"/>
    </w:p>
    <w:p>
      <w:pPr>
        <w:pStyle w:val="Bibliography"/>
        <w:rPr/>
      </w:pPr>
      <w:bookmarkStart w:id="168"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68"/>
    </w:p>
    <w:p>
      <w:pPr>
        <w:pStyle w:val="Bibliography"/>
        <w:rPr/>
      </w:pPr>
      <w:bookmarkStart w:id="169"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69"/>
    </w:p>
    <w:p>
      <w:pPr>
        <w:pStyle w:val="Bibliography"/>
        <w:rPr/>
      </w:pPr>
      <w:bookmarkStart w:id="170"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70"/>
    </w:p>
    <w:p>
      <w:pPr>
        <w:pStyle w:val="Bibliography"/>
        <w:rPr/>
      </w:pPr>
      <w:bookmarkStart w:id="171"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71"/>
    </w:p>
    <w:p>
      <w:pPr>
        <w:pStyle w:val="Bibliography"/>
        <w:rPr/>
      </w:pPr>
      <w:bookmarkStart w:id="172"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72"/>
    </w:p>
    <w:p>
      <w:pPr>
        <w:pStyle w:val="Bibliography"/>
        <w:rPr/>
      </w:pPr>
      <w:bookmarkStart w:id="173"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73"/>
    </w:p>
    <w:p>
      <w:pPr>
        <w:pStyle w:val="Bibliography"/>
        <w:rPr/>
      </w:pPr>
      <w:bookmarkStart w:id="174"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74"/>
    </w:p>
    <w:p>
      <w:pPr>
        <w:pStyle w:val="Bibliography"/>
        <w:rPr/>
      </w:pPr>
      <w:bookmarkStart w:id="175" w:name="ref-sennikov2017phylogenetic"/>
      <w:r>
        <w:rPr/>
        <w:t>Sennikov, A.N. &amp; Kurtto, A. (2017). A phylogenetic checklist of sorbus sl (rosaceae) in europe.</w:t>
      </w:r>
      <w:bookmarkEnd w:id="175"/>
    </w:p>
    <w:p>
      <w:pPr>
        <w:pStyle w:val="Bibliography"/>
        <w:rPr/>
      </w:pPr>
      <w:bookmarkStart w:id="176"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76"/>
    </w:p>
    <w:p>
      <w:pPr>
        <w:pStyle w:val="Bibliography"/>
        <w:rPr/>
      </w:pPr>
      <w:bookmarkStart w:id="177"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77"/>
    </w:p>
    <w:p>
      <w:pPr>
        <w:pStyle w:val="Bibliography"/>
        <w:rPr/>
      </w:pPr>
      <w:bookmarkStart w:id="178"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78"/>
    </w:p>
    <w:p>
      <w:pPr>
        <w:pStyle w:val="Bibliography"/>
        <w:rPr/>
      </w:pPr>
      <w:bookmarkStart w:id="179"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79"/>
    </w:p>
    <w:p>
      <w:pPr>
        <w:pStyle w:val="Bibliography"/>
        <w:rPr/>
      </w:pPr>
      <w:bookmarkStart w:id="180"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80"/>
    </w:p>
    <w:p>
      <w:pPr>
        <w:pStyle w:val="Bibliography"/>
        <w:rPr/>
      </w:pPr>
      <w:bookmarkStart w:id="181"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81"/>
    </w:p>
    <w:p>
      <w:pPr>
        <w:pStyle w:val="Bibliography"/>
        <w:rPr/>
      </w:pPr>
      <w:bookmarkStart w:id="182"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82"/>
    </w:p>
    <w:p>
      <w:pPr>
        <w:pStyle w:val="Bibliography"/>
        <w:rPr/>
      </w:pPr>
      <w:bookmarkStart w:id="183" w:name="ref-tange_2022_6377950"/>
      <w:r>
        <w:rPr/>
        <w:t xml:space="preserve">Tange, O. (2021). GNU parallel 20220322 (savannah). Retrieved from </w:t>
      </w:r>
      <w:hyperlink r:id="rId55">
        <w:r>
          <w:rPr>
            <w:rStyle w:val="InternetLink"/>
          </w:rPr>
          <w:t>https://doi.org/10.5281/zenodo.6377950</w:t>
        </w:r>
      </w:hyperlink>
      <w:bookmarkEnd w:id="183"/>
    </w:p>
    <w:p>
      <w:pPr>
        <w:pStyle w:val="Bibliography"/>
        <w:rPr/>
      </w:pPr>
      <w:bookmarkStart w:id="184"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84"/>
    </w:p>
    <w:p>
      <w:pPr>
        <w:pStyle w:val="Bibliography"/>
        <w:rPr/>
      </w:pPr>
      <w:bookmarkStart w:id="185"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85"/>
    </w:p>
    <w:p>
      <w:pPr>
        <w:pStyle w:val="Bibliography"/>
        <w:rPr/>
      </w:pPr>
      <w:bookmarkStart w:id="186" w:name="ref-weber1998new"/>
      <w:r>
        <w:rPr/>
        <w:t xml:space="preserve">Weber, W. (1998). New names and combinations in asteraceae: Heliantheae-ecliptinae. </w:t>
      </w:r>
      <w:r>
        <w:rPr>
          <w:i/>
          <w:iCs/>
        </w:rPr>
        <w:t>Phytologia</w:t>
      </w:r>
      <w:r>
        <w:rPr/>
        <w:t xml:space="preserve">, </w:t>
      </w:r>
      <w:r>
        <w:rPr>
          <w:b/>
          <w:bCs/>
        </w:rPr>
        <w:t>85</w:t>
      </w:r>
      <w:r>
        <w:rPr/>
        <w:t>, 19–21.</w:t>
      </w:r>
      <w:bookmarkEnd w:id="186"/>
    </w:p>
    <w:p>
      <w:pPr>
        <w:pStyle w:val="Bibliography"/>
        <w:rPr/>
      </w:pPr>
      <w:bookmarkStart w:id="187"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87"/>
    </w:p>
    <w:p>
      <w:pPr>
        <w:pStyle w:val="Bibliography"/>
        <w:rPr/>
      </w:pPr>
      <w:bookmarkStart w:id="188"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88"/>
    </w:p>
    <w:p>
      <w:pPr>
        <w:pStyle w:val="Bibliography"/>
        <w:rPr/>
      </w:pPr>
      <w:bookmarkStart w:id="189"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6">
        <w:r>
          <w:rPr>
            <w:rStyle w:val="InternetLink"/>
          </w:rPr>
          <w:t>https://doi.org/10.1080/00218839.1982.11100549</w:t>
        </w:r>
      </w:hyperlink>
      <w:bookmarkEnd w:id="189"/>
    </w:p>
    <w:p>
      <w:pPr>
        <w:pStyle w:val="Bibliography"/>
        <w:rPr/>
      </w:pPr>
      <w:bookmarkStart w:id="190"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90"/>
    </w:p>
    <w:p>
      <w:pPr>
        <w:pStyle w:val="Bibliography"/>
        <w:rPr/>
      </w:pPr>
      <w:bookmarkStart w:id="191"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91"/>
    </w:p>
    <w:p>
      <w:pPr>
        <w:pStyle w:val="Bibliography"/>
        <w:rPr/>
      </w:pPr>
      <w:bookmarkStart w:id="192"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92"/>
    </w:p>
    <w:p>
      <w:pPr>
        <w:pStyle w:val="Bibliography"/>
        <w:rPr/>
      </w:pPr>
      <w:bookmarkStart w:id="193"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93"/>
    </w:p>
    <w:p>
      <w:pPr>
        <w:pStyle w:val="Bibliography"/>
        <w:spacing w:before="0" w:after="200"/>
        <w:rPr/>
      </w:pPr>
      <w:bookmarkStart w:id="194"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7">
        <w:r>
          <w:rPr>
            <w:rStyle w:val="InternetLink"/>
          </w:rPr>
          <w:t>https://onlinelibrary.wiley.com/doi/abs/10.1111/oik.05262</w:t>
        </w:r>
      </w:hyperlink>
      <w:bookmarkEnd w:id="40"/>
      <w:bookmarkEnd w:id="41"/>
      <w:bookmarkEnd w:id="194"/>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Jane Ogilvie" w:date="2023-02-26T16:12:00Z" w:initials="JO">
    <w:p>
      <w:r>
        <w:rPr>
          <w:rFonts w:ascii="Liberation Serif" w:hAnsi="Liberation Serif" w:eastAsia="DejaVu Sans" w:cs="Noto Sans Arabic UI"/>
          <w:sz w:val="20"/>
          <w:szCs w:val="20"/>
          <w:lang w:val="en-US" w:eastAsia="en-US" w:bidi="en-US"/>
        </w:rPr>
        <w:t>An alternative title (or something similar), to emphasise that the paper is about the approach with the the bee pollen loads as a case study of the approach: An efficient and accurate approach for DNA metabarcoding in plant communities: a case study of identifying plant species in bumble bee corbiculae pollen loads</w:t>
      </w:r>
    </w:p>
  </w:comment>
  <w:comment w:id="1" w:author="Jane Ogilvie" w:date="2023-02-26T14:27:00Z" w:initials="JO">
    <w:p w14:paraId="01000000">
      <w:r>
        <w:rPr>
          <w:rFonts w:ascii="Liberation Serif" w:hAnsi="Liberation Serif" w:eastAsia="DejaVu Sans" w:cs="Noto Sans Arabic UI"/>
          <w:sz w:val="20"/>
          <w:szCs w:val="20"/>
          <w:lang w:val="en-US" w:eastAsia="en-US" w:bidi="en-US"/>
        </w:rPr>
        <w:t>As for the author list, you can just include my RMBL address.</w:t>
      </w:r>
    </w:p>
  </w:comment>
  <w:comment w:id="2" w:author="Jane Ogilvie" w:date="2023-02-26T14:43:00Z" w:initials="JO">
    <w:p>
      <w:r>
        <w:rPr>
          <w:rFonts w:ascii="Liberation Serif" w:hAnsi="Liberation Serif" w:eastAsia="DejaVu Sans" w:cs="Noto Sans Arabic UI"/>
          <w:sz w:val="20"/>
          <w:szCs w:val="20"/>
          <w:lang w:val="en-US" w:eastAsia="en-US" w:bidi="en-US"/>
        </w:rPr>
        <w:t>I might prefer to have this be more specific. Something like “… for the rapid identification of species within often complex ecological assemblages”. Though I am not myself solved on the “often complex” phrasing in the above example (that could be removed).</w:t>
      </w:r>
    </w:p>
  </w:comment>
  <w:comment w:id="3" w:author="Jane Ogilvie" w:date="2023-02-26T14:26:00Z" w:initials="JO">
    <w:p>
      <w:r>
        <w:rPr>
          <w:rFonts w:ascii="Liberation Serif" w:hAnsi="Liberation Serif" w:eastAsia="DejaVu Sans" w:cs="Noto Sans Arabic UI"/>
          <w:sz w:val="20"/>
          <w:szCs w:val="20"/>
          <w:lang w:val="en-US" w:eastAsia="en-US" w:bidi="en-US"/>
        </w:rPr>
        <w:t>Maybe? I think we need to be clear about what is lagging behind. This point should succinctly state why DNA metabarcoding is used, but the challenges in using it (i.e., the challenges that your approach is a solution to).</w:t>
      </w:r>
    </w:p>
  </w:comment>
  <w:comment w:id="5" w:author="Jane Ogilvie" w:date="2023-02-26T14:39:00Z" w:initials="JO">
    <w:p>
      <w:r>
        <w:rPr>
          <w:rFonts w:ascii="Liberation Serif" w:hAnsi="Liberation Serif" w:eastAsia="DejaVu Sans" w:cs="Noto Sans Arabic UI"/>
          <w:sz w:val="20"/>
          <w:szCs w:val="20"/>
          <w:lang w:val="en-US" w:eastAsia="en-US" w:bidi="en-US"/>
        </w:rPr>
        <w:t>This point could outline your overall approach (steps that you go through). And then after, here or in the next point, state that you will use bee corbiculae pollen loads in a well-known system as a case study and test to the accuracy of your approach.</w:t>
      </w:r>
    </w:p>
  </w:comment>
  <w:comment w:id="4" w:author="Jane Ogilvie" w:date="2023-03-02T09:17:00Z" w:initials="JO">
    <w:p>
      <w:r>
        <w:rPr>
          <w:rFonts w:ascii="Liberation Serif" w:hAnsi="Liberation Serif" w:eastAsia="DejaVu Sans" w:cs="Noto Sans Arabic UI"/>
          <w:sz w:val="20"/>
          <w:szCs w:val="20"/>
          <w:lang w:val="en-US" w:eastAsia="en-US" w:bidi="en-US"/>
        </w:rPr>
        <w:t>If you mention the Angiosperms 353 probes, I would briefly explain what the project is, because I wasn’t aware before reading further.</w:t>
      </w:r>
    </w:p>
  </w:comment>
  <w:comment w:id="6" w:author="Jane Ogilvie" w:date="2023-03-02T09:18:00Z" w:initials="JO">
    <w:p>
      <w:r>
        <w:rPr>
          <w:rFonts w:ascii="Liberation Serif" w:hAnsi="Liberation Serif" w:eastAsia="DejaVu Sans" w:cs="Noto Sans Arabic UI"/>
          <w:sz w:val="20"/>
          <w:szCs w:val="20"/>
          <w:lang w:val="en-US" w:eastAsia="en-US" w:bidi="en-US"/>
        </w:rPr>
        <w:t>Here I would give an overview of your results.</w:t>
      </w:r>
    </w:p>
  </w:comment>
  <w:comment w:id="7" w:author="Jane Ogilvie" w:date="2023-03-02T09:21:00Z" w:initials="JO">
    <w:p>
      <w:r>
        <w:rPr>
          <w:rFonts w:ascii="Liberation Serif" w:hAnsi="Liberation Serif" w:eastAsia="DejaVu Sans" w:cs="Noto Sans Arabic UI"/>
          <w:sz w:val="20"/>
          <w:szCs w:val="20"/>
          <w:lang w:val="en-US" w:eastAsia="en-US" w:bidi="en-US"/>
        </w:rPr>
        <w:t>Instead, you should wrap up with how your approach is efficient and accurate, and for what sorts of questions it could be useful.</w:t>
      </w:r>
    </w:p>
  </w:comment>
  <w:comment w:id="8" w:author="Jane Ogilvie" w:date="2023-03-01T17:23:00Z" w:initials="JO">
    <w:p>
      <w:r>
        <w:rPr>
          <w:rFonts w:ascii="Liberation Serif" w:hAnsi="Liberation Serif" w:eastAsia="DejaVu Sans" w:cs="Noto Sans Arabic UI"/>
          <w:sz w:val="20"/>
          <w:szCs w:val="20"/>
          <w:lang w:val="en-US" w:eastAsia="en-US" w:bidi="en-US"/>
        </w:rPr>
        <w:t>This introductory paragraph could be improved. To me it feels somewhat lofty and I would like to see it focus on a more particular problem rather then sometimes we want to identify plants that are hard to identify. Perhaps let’s give some concrete ecological questions for which plant DNA barcoding is useful.</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However, in saying this, it is definitely great for your thesis! For the manuscript it may be best to focus on DNA barcoding pretty quickly in the first paragraph, and identify the challenges in using barcoding.</w:t>
      </w:r>
    </w:p>
  </w:comment>
  <w:comment w:id="9" w:author="Jane Ogilvie" w:date="2023-03-01T17:10:00Z" w:initials="JO">
    <w:p>
      <w:r>
        <w:rPr>
          <w:rFonts w:ascii="Liberation Serif" w:hAnsi="Liberation Serif" w:eastAsia="DejaVu Sans" w:cs="Noto Sans Arabic UI"/>
          <w:sz w:val="20"/>
          <w:szCs w:val="20"/>
          <w:lang w:val="en-US" w:eastAsia="en-US" w:bidi="en-US"/>
        </w:rPr>
        <w:t>This could be improved.</w:t>
      </w:r>
    </w:p>
  </w:comment>
  <w:comment w:id="10" w:author="Jane Ogilvie" w:date="2023-03-01T17:13:00Z" w:initials="JO">
    <w:p w14:paraId="02000000">
      <w:r>
        <w:rPr>
          <w:rFonts w:ascii="Liberation Serif" w:hAnsi="Liberation Serif" w:eastAsia="DejaVu Sans" w:cs="Noto Sans Arabic UI"/>
          <w:sz w:val="20"/>
          <w:szCs w:val="20"/>
          <w:lang w:val="en-US" w:eastAsia="en-US" w:bidi="en-US"/>
        </w:rPr>
        <w:t>This terminology is a bit jargony. Is there a good reason to use it instead of species? If not, just use species.</w:t>
      </w:r>
    </w:p>
  </w:comment>
  <w:comment w:id="11" w:author="Jane Ogilvie" w:date="2023-03-01T17:20:00Z" w:initials="JO">
    <w:p>
      <w:r>
        <w:rPr>
          <w:rFonts w:ascii="Liberation Serif" w:hAnsi="Liberation Serif" w:eastAsia="DejaVu Sans" w:cs="Noto Sans Arabic UI"/>
          <w:sz w:val="20"/>
          <w:szCs w:val="20"/>
          <w:lang w:val="en-US" w:eastAsia="en-US" w:bidi="en-US"/>
        </w:rPr>
        <w:t>Limited?</w:t>
      </w:r>
    </w:p>
  </w:comment>
  <w:comment w:id="12" w:author="Jane Ogilvie" w:date="2023-03-01T17:28:00Z" w:initials="JO">
    <w:p>
      <w:r>
        <w:rPr>
          <w:rFonts w:ascii="Liberation Serif" w:hAnsi="Liberation Serif" w:eastAsia="DejaVu Sans" w:cs="Noto Sans Arabic UI"/>
          <w:sz w:val="20"/>
          <w:szCs w:val="20"/>
          <w:lang w:val="en-US" w:eastAsia="en-US" w:bidi="en-US"/>
        </w:rPr>
        <w:t>This sentence could use a just little more unpacking/explanation. Mostly my ecologist brain doesn’t quite know what “high copy number barcodes” means and why it is important to mention here as a limitation do DNA barcoding in plants.</w:t>
      </w:r>
    </w:p>
  </w:comment>
  <w:comment w:id="13" w:author="Jane Ogilvie" w:date="2023-03-01T17:42:00Z" w:initials="JO">
    <w:p>
      <w:r>
        <w:rPr>
          <w:rFonts w:ascii="Liberation Serif" w:hAnsi="Liberation Serif" w:eastAsia="DejaVu Sans" w:cs="Noto Sans Arabic UI"/>
          <w:sz w:val="20"/>
          <w:szCs w:val="20"/>
          <w:lang w:val="en-US" w:eastAsia="en-US" w:bidi="en-US"/>
        </w:rPr>
        <w:t>I think this paragraph could be more concise. Basically it says: we are getting more and better plant sequences, but there is the issue of how to deal with all of that data. Here is our proposed solution.</w:t>
      </w:r>
    </w:p>
  </w:comment>
  <w:comment w:id="14" w:author="Jane Ogilvie" w:date="2023-03-01T17:44:00Z" w:initials="JO">
    <w:p>
      <w:r>
        <w:rPr>
          <w:rFonts w:ascii="Liberation Serif" w:hAnsi="Liberation Serif" w:eastAsia="DejaVu Sans" w:cs="Noto Sans Arabic UI"/>
          <w:sz w:val="20"/>
          <w:szCs w:val="20"/>
          <w:lang w:val="en-US" w:eastAsia="en-US" w:bidi="en-US"/>
        </w:rPr>
        <w:t xml:space="preserve">If the above paragraph is made more concise, this sentence could be added to the end. It’s a nice complement to “the problem” (here is our solution). </w:t>
      </w:r>
    </w:p>
  </w:comment>
  <w:comment w:id="15" w:author="Jane Ogilvie" w:date="2023-03-01T18:07:00Z" w:initials="JO">
    <w:p>
      <w:r>
        <w:rPr>
          <w:rFonts w:ascii="Liberation Serif" w:hAnsi="Liberation Serif" w:eastAsia="DejaVu Sans" w:cs="Noto Sans Arabic UI"/>
          <w:sz w:val="20"/>
          <w:szCs w:val="20"/>
          <w:lang w:val="en-US" w:eastAsia="en-US" w:bidi="en-US"/>
        </w:rPr>
        <w:t>This could take a lot of work in some systems where little is known, right? This is maybe something to ponder for the paper, not for your thesis. :)</w:t>
      </w:r>
    </w:p>
  </w:comment>
  <w:comment w:id="16" w:author="Jane Ogilvie" w:date="2023-03-01T18:08:00Z" w:initials="JO">
    <w:p>
      <w:r>
        <w:rPr>
          <w:rFonts w:ascii="Liberation Serif" w:hAnsi="Liberation Serif" w:eastAsia="DejaVu Sans" w:cs="Noto Sans Arabic UI"/>
          <w:sz w:val="20"/>
          <w:szCs w:val="20"/>
          <w:lang w:val="en-US" w:eastAsia="en-US" w:bidi="en-US"/>
        </w:rPr>
        <w:t>This step is not super clear to me.</w:t>
      </w:r>
    </w:p>
  </w:comment>
  <w:comment w:id="18" w:author="Jane Ogilvie" w:date="2023-03-01T18:12:00Z" w:initials="JO">
    <w:p>
      <w:r>
        <w:rPr>
          <w:rFonts w:ascii="Liberation Serif" w:hAnsi="Liberation Serif" w:eastAsia="DejaVu Sans" w:cs="Noto Sans Arabic UI"/>
          <w:sz w:val="20"/>
          <w:szCs w:val="20"/>
          <w:lang w:val="en-US" w:eastAsia="en-US" w:bidi="en-US"/>
        </w:rPr>
        <w:t>Perhaps this is not needed with a simple addition to the next sentence?</w:t>
      </w:r>
    </w:p>
  </w:comment>
  <w:comment w:id="17" w:author="Jane Ogilvie" w:date="2023-03-01T18:15:00Z" w:initials="JO">
    <w:p>
      <w:r>
        <w:rPr>
          <w:rFonts w:ascii="Liberation Serif" w:hAnsi="Liberation Serif" w:eastAsia="DejaVu Sans" w:cs="Noto Sans Arabic UI"/>
          <w:sz w:val="20"/>
          <w:szCs w:val="20"/>
          <w:lang w:val="en-US" w:eastAsia="en-US" w:bidi="en-US"/>
        </w:rPr>
        <w:t>The previous paragraph was essentially talking about plant variation in space, and now this one is about variation over time.</w:t>
      </w:r>
    </w:p>
  </w:comment>
  <w:comment w:id="19" w:author="Jane Ogilvie" w:date="2023-02-26T16:23:00Z" w:initials="JO">
    <w:p>
      <w:r>
        <w:rPr>
          <w:rFonts w:ascii="Liberation Serif" w:hAnsi="Liberation Serif" w:eastAsia="DejaVu Sans" w:cs="Noto Sans Arabic UI"/>
          <w:sz w:val="20"/>
          <w:szCs w:val="20"/>
          <w:lang w:val="en-US" w:eastAsia="en-US" w:bidi="en-US"/>
        </w:rPr>
        <w:t xml:space="preserve">Is this detail needed? It may useful to add to the discussion in your paper. </w:t>
      </w:r>
    </w:p>
    <w:p>
      <w:r>
        <w:rPr>
          <w:rFonts w:ascii="Liberation Serif" w:hAnsi="Liberation Serif" w:eastAsia="DejaVu Sans" w:cs="Noto Sans Arabic UI"/>
          <w:lang w:val="en-US" w:eastAsia="en-US" w:bidi="en-US"/>
        </w:rPr>
      </w:r>
    </w:p>
    <w:p>
      <w:r>
        <w:rPr>
          <w:rFonts w:ascii="Liberation Serif" w:hAnsi="Liberation Serif" w:eastAsia="DejaVu Sans" w:cs="Noto Sans Arabic UI"/>
          <w:sz w:val="20"/>
          <w:szCs w:val="20"/>
          <w:lang w:val="en-US" w:eastAsia="en-US" w:bidi="en-US"/>
        </w:rPr>
        <w:t>(Just a thought for the paper: I’m thinking that your approach could be useful in regions where we lack a lot of ecological knowledge. So this may include regions in the tropics or subtropics. It would be cool to think about whether the approach would be useful in those areas, and the limitations/difficulties in applying your approach in those regions. In general, it is good to think about how our science can be applied outside of temperate zones where a lot of science is mostly focussed. But of course, there are a lot of plants outside of temperate zones that we want to learn about.)</w:t>
      </w:r>
    </w:p>
  </w:comment>
  <w:comment w:id="20" w:author="Jane Ogilvie" w:date="2023-03-01T18:24:00Z" w:initials="JO">
    <w:p>
      <w:r>
        <w:rPr>
          <w:rFonts w:ascii="Liberation Serif" w:hAnsi="Liberation Serif" w:eastAsia="DejaVu Sans" w:cs="Noto Sans Arabic UI"/>
          <w:sz w:val="20"/>
          <w:szCs w:val="20"/>
          <w:lang w:val="en-US" w:eastAsia="en-US" w:bidi="en-US"/>
        </w:rPr>
        <w:t>Or: by using corbiculae pollen loads of bees as a case study.</w:t>
      </w:r>
    </w:p>
  </w:comment>
  <w:comment w:id="22" w:author="Jane Ogilvie" w:date="2023-03-01T20:32:00Z" w:initials="JO">
    <w:p>
      <w:r>
        <w:rPr>
          <w:rFonts w:ascii="Liberation Serif" w:hAnsi="Liberation Serif" w:eastAsia="DejaVu Sans" w:cs="Noto Sans Arabic UI"/>
          <w:sz w:val="20"/>
          <w:szCs w:val="20"/>
          <w:lang w:val="en-US" w:eastAsia="en-US" w:bidi="en-US"/>
        </w:rPr>
        <w:t>Perhaps this goes in a separate sentence (and I may have changed the information flow that leads to this phrase). I think for this second sentence of the paragraph we need to describe what we did.</w:t>
      </w:r>
    </w:p>
  </w:comment>
  <w:comment w:id="21" w:author="Jane Ogilvie" w:date="2023-03-01T22:38:00Z" w:initials="JO">
    <w:p>
      <w:r>
        <w:rPr>
          <w:rFonts w:ascii="Liberation Serif" w:hAnsi="Liberation Serif" w:eastAsia="DejaVu Sans" w:cs="Noto Sans Arabic UI"/>
          <w:sz w:val="20"/>
          <w:szCs w:val="20"/>
          <w:lang w:val="en-US" w:eastAsia="en-US" w:bidi="en-US"/>
        </w:rPr>
        <w:t>I think it will be very important, in this final paragraph of the introduction, to clearly state what you did. It would be nice to generate a numbered set of questions, but simply just explicitly stating all of the the components and WHY they were done will make things clearer and set the stage for the methods and results.</w:t>
      </w:r>
    </w:p>
  </w:comment>
  <w:comment w:id="23" w:author="Jane Ogilvie" w:date="2023-03-01T21:06:00Z" w:initials="JO">
    <w:p>
      <w:r>
        <w:rPr>
          <w:rFonts w:ascii="Liberation Serif" w:hAnsi="Liberation Serif" w:eastAsia="DejaVu Sans" w:cs="Noto Sans Arabic UI"/>
          <w:sz w:val="20"/>
          <w:szCs w:val="20"/>
          <w:lang w:val="en-US" w:eastAsia="en-US" w:bidi="en-US"/>
        </w:rPr>
        <w:t>** I have ideas for this but need a bit more time. We focus on queens because the success of the queen life stage (establishing a colony) is essential for bumble bee population persistence. The pollen loads represent the food (mostly protein and lipids) being brought back for the first rounds of workers. Knowing what they are feeding to young can be useful for simply understanding their population ecology and can also be useful for restoration efforts (what plants to use for restoration or conservation efforts to support bumble bee populations).</w:t>
      </w:r>
    </w:p>
  </w:comment>
  <w:comment w:id="24" w:author="Jane Ogilvie" w:date="2023-02-26T16:29:00Z" w:initials="JO">
    <w:p>
      <w:r>
        <w:rPr>
          <w:rFonts w:ascii="Liberation Serif" w:hAnsi="Liberation Serif" w:eastAsia="DejaVu Sans" w:cs="Noto Sans Arabic UI"/>
          <w:sz w:val="20"/>
          <w:szCs w:val="20"/>
          <w:lang w:val="en-US" w:eastAsia="en-US" w:bidi="en-US"/>
        </w:rPr>
        <w:t>Perhaps from here onwards is not really needed. We should make a slightly different importance argument.</w:t>
      </w:r>
    </w:p>
  </w:comment>
  <w:comment w:id="25" w:author="Jane Ogilvie" w:date="2023-03-01T21:09:00Z" w:initials="JO">
    <w:p>
      <w:r>
        <w:rPr>
          <w:rFonts w:ascii="Liberation Serif" w:hAnsi="Liberation Serif" w:eastAsia="DejaVu Sans" w:cs="Noto Sans Arabic UI"/>
          <w:sz w:val="20"/>
          <w:szCs w:val="20"/>
          <w:lang w:val="en-US" w:eastAsia="en-US" w:bidi="en-US"/>
        </w:rPr>
        <w:t>However, it is fine for your thesis!</w:t>
      </w:r>
    </w:p>
  </w:comment>
  <w:comment w:id="26" w:author="Jane Ogilvie" w:date="2023-03-02T10:02:00Z" w:initials="JO">
    <w:p>
      <w:r>
        <w:rPr>
          <w:rFonts w:ascii="Liberation Serif" w:hAnsi="Liberation Serif" w:eastAsia="DejaVu Sans" w:cs="Noto Sans Arabic UI"/>
          <w:sz w:val="20"/>
          <w:szCs w:val="20"/>
          <w:lang w:val="en-US" w:eastAsia="en-US" w:bidi="en-US"/>
        </w:rPr>
        <w:t>Ideally (for the paper), you will start with a summary paragraph of your approach (so have your approach take prominence in the methods).</w:t>
      </w:r>
    </w:p>
  </w:comment>
  <w:comment w:id="27" w:author="Jane Ogilvie" w:date="2023-03-01T21:55:00Z" w:initials="JO">
    <w:p>
      <w:r>
        <w:rPr>
          <w:rFonts w:ascii="Liberation Serif" w:hAnsi="Liberation Serif" w:eastAsia="DejaVu Sans" w:cs="Noto Sans Arabic UI"/>
          <w:sz w:val="20"/>
          <w:szCs w:val="20"/>
          <w:lang w:val="en-US" w:eastAsia="en-US" w:bidi="en-US"/>
        </w:rPr>
        <w:t>** I’ll work on this section for the paper. It’s fine as it is.</w:t>
      </w:r>
    </w:p>
  </w:comment>
  <w:comment w:id="28" w:author="Jane Ogilvie" w:date="2023-03-01T21:21:00Z" w:initials="JO">
    <w:p w14:paraId="03000000">
      <w:r>
        <w:rPr>
          <w:rFonts w:ascii="Liberation Serif" w:hAnsi="Liberation Serif" w:eastAsia="DejaVu Sans" w:cs="Noto Sans Arabic UI"/>
          <w:color w:val="080808"/>
          <w:sz w:val="20"/>
          <w:szCs w:val="20"/>
          <w:lang w:val="en-US" w:eastAsia="en-US" w:bidi="en-US"/>
        </w:rPr>
        <w:t xml:space="preserve">Ogilvie JE, </w:t>
      </w:r>
      <w:r>
        <w:rPr>
          <w:rFonts w:ascii="Liberation Serif" w:hAnsi="Liberation Serif" w:eastAsia="DejaVu Sans" w:cs="Noto Sans Arabic UI"/>
          <w:sz w:val="20"/>
          <w:szCs w:val="20"/>
          <w:lang w:val="en-US" w:eastAsia="en-US" w:bidi="en-US"/>
        </w:rPr>
        <w:t>CaraDonna PJ</w:t>
      </w:r>
      <w:r>
        <w:rPr>
          <w:rFonts w:ascii="Liberation Serif" w:hAnsi="Liberation Serif" w:eastAsia="DejaVu Sans" w:cs="Noto Sans Arabic UI"/>
          <w:color w:val="080808"/>
          <w:sz w:val="20"/>
          <w:szCs w:val="20"/>
          <w:lang w:val="en-US" w:eastAsia="en-US" w:bidi="en-US"/>
        </w:rPr>
        <w:t xml:space="preserve">. 2022. The shifting importance of abiotic and biotic factors across the life cycles of wild pollinators. </w:t>
      </w:r>
      <w:r>
        <w:rPr>
          <w:rFonts w:ascii="Liberation Serif" w:hAnsi="Liberation Serif" w:eastAsia="DejaVu Sans" w:cs="Noto Sans Arabic UI"/>
          <w:i/>
          <w:iCs/>
          <w:sz w:val="20"/>
          <w:szCs w:val="20"/>
          <w:lang w:val="en-US" w:eastAsia="en-US" w:bidi="en-US"/>
        </w:rPr>
        <w:t xml:space="preserve">Journal of Animal Ecology </w:t>
      </w:r>
      <w:r>
        <w:rPr>
          <w:rFonts w:ascii="Liberation Serif" w:hAnsi="Liberation Serif" w:eastAsia="DejaVu Sans" w:cs="Noto Sans Arabic UI"/>
          <w:sz w:val="20"/>
          <w:szCs w:val="20"/>
          <w:lang w:val="en-US" w:eastAsia="en-US" w:bidi="en-US"/>
        </w:rPr>
        <w:t>91:2412-2423.</w:t>
      </w:r>
    </w:p>
  </w:comment>
  <w:comment w:id="29" w:author="Jane Ogilvie" w:date="2023-03-02T09:53:00Z" w:initials="JO">
    <w:p>
      <w:r>
        <w:rPr>
          <w:rFonts w:ascii="Liberation Serif" w:hAnsi="Liberation Serif" w:eastAsia="DejaVu Sans" w:cs="Noto Sans Arabic UI"/>
          <w:sz w:val="20"/>
          <w:szCs w:val="20"/>
          <w:lang w:val="en-US" w:eastAsia="en-US" w:bidi="en-US"/>
        </w:rPr>
        <w:t>Kearns, C. A., and J. D. Thomson. 2001. The natural history of bumblebees. First edition. University Press of Colorado, Boulder.</w:t>
      </w:r>
    </w:p>
  </w:comment>
  <w:comment w:id="30" w:author="Jane Ogilvie" w:date="2023-03-01T21:52:00Z" w:initials="JO">
    <w:p>
      <w:r>
        <w:rPr>
          <w:rFonts w:ascii="Liberation Serif" w:hAnsi="Liberation Serif" w:eastAsia="DejaVu Sans" w:cs="Noto Sans Arabic UI"/>
          <w:sz w:val="20"/>
          <w:szCs w:val="20"/>
          <w:lang w:val="en-US" w:eastAsia="en-US" w:bidi="en-US"/>
        </w:rPr>
        <w:t>I don’t think so. One section with all of the ecological field work should be appropriate.</w:t>
      </w:r>
    </w:p>
  </w:comment>
  <w:comment w:id="31" w:author="Jane Ogilvie" w:date="2023-03-01T22:03:00Z" w:initials="JO">
    <w:p>
      <w:r>
        <w:rPr>
          <w:rFonts w:ascii="Liberation Serif" w:hAnsi="Liberation Serif" w:eastAsia="DejaVu Sans" w:cs="Noto Sans Arabic UI"/>
          <w:sz w:val="20"/>
          <w:szCs w:val="20"/>
          <w:lang w:val="en-US" w:eastAsia="en-US" w:bidi="en-US"/>
        </w:rPr>
        <w:t>This seems a little repetitive as it is mentioned below. Use this sentence as a broader overview of what you did.</w:t>
      </w:r>
    </w:p>
  </w:comment>
  <w:comment w:id="32" w:author="Jane Ogilvie" w:date="2023-03-01T22:14:00Z" w:initials="JO">
    <w:p>
      <w:r>
        <w:rPr>
          <w:rFonts w:ascii="Liberation Serif" w:hAnsi="Liberation Serif" w:eastAsia="DejaVu Sans" w:cs="Noto Sans Arabic UI"/>
          <w:sz w:val="20"/>
          <w:szCs w:val="20"/>
          <w:lang w:val="en-US" w:eastAsia="en-US" w:bidi="en-US"/>
        </w:rPr>
        <w:t>This could be clearer, but fine for now!</w:t>
      </w:r>
    </w:p>
  </w:comment>
  <w:comment w:id="33" w:author="Jane Ogilvie" w:date="2023-03-01T22:17:00Z" w:initials="JO">
    <w:p>
      <w:r>
        <w:rPr>
          <w:rFonts w:ascii="Liberation Serif" w:hAnsi="Liberation Serif" w:eastAsia="DejaVu Sans" w:cs="Noto Sans Arabic UI"/>
          <w:sz w:val="20"/>
          <w:szCs w:val="20"/>
          <w:lang w:val="en-US" w:eastAsia="en-US" w:bidi="en-US"/>
        </w:rPr>
        <w:t>It would be useful to have a simple statement to start about why the SDMs were used.</w:t>
      </w:r>
    </w:p>
  </w:comment>
  <w:comment w:id="34" w:author="Jane Ogilvie" w:date="2023-03-01T22:21:00Z" w:initials="JO">
    <w:p>
      <w:r>
        <w:rPr>
          <w:rFonts w:ascii="Liberation Serif" w:hAnsi="Liberation Serif" w:eastAsia="DejaVu Sans" w:cs="Noto Sans Arabic UI"/>
          <w:sz w:val="20"/>
          <w:szCs w:val="20"/>
          <w:lang w:val="en-US" w:eastAsia="en-US" w:bidi="en-US"/>
        </w:rPr>
        <w:t>Add a brief phrase about why you did this.</w:t>
      </w:r>
    </w:p>
  </w:comment>
  <w:comment w:id="36" w:author="Jane Ogilvie" w:date="2023-03-02T10:09:00Z" w:initials="JO">
    <w:p>
      <w:r>
        <w:rPr>
          <w:rFonts w:ascii="Liberation Serif" w:hAnsi="Liberation Serif" w:eastAsia="DejaVu Sans" w:cs="Noto Sans Arabic UI"/>
          <w:sz w:val="20"/>
          <w:szCs w:val="20"/>
          <w:lang w:val="en-US" w:eastAsia="en-US" w:bidi="en-US"/>
        </w:rPr>
        <w:t>I added this because it is good to specify that these are spring queens who are establishing nests and foraging for themselves and young.</w:t>
      </w:r>
    </w:p>
  </w:comment>
  <w:comment w:id="35" w:author="Jane Ogilvie" w:date="2023-03-02T10:06:00Z" w:initials="JO">
    <w:p>
      <w:r>
        <w:rPr>
          <w:rFonts w:ascii="Liberation Serif" w:hAnsi="Liberation Serif" w:eastAsia="DejaVu Sans" w:cs="Noto Sans Arabic UI"/>
          <w:sz w:val="20"/>
          <w:szCs w:val="20"/>
          <w:lang w:val="en-US" w:eastAsia="en-US" w:bidi="en-US"/>
        </w:rPr>
        <w:t>This is a lot! Heaps more now though, haha.</w:t>
      </w:r>
    </w:p>
  </w:comment>
  <w:comment w:id="37" w:author="Jane Ogilvie" w:date="2023-03-01T22:50:00Z" w:initials="JO">
    <w:p>
      <w:r>
        <w:rPr>
          <w:rFonts w:ascii="Liberation Serif" w:hAnsi="Liberation Serif" w:eastAsia="DejaVu Sans" w:cs="Noto Sans Arabic UI"/>
          <w:sz w:val="20"/>
          <w:szCs w:val="20"/>
          <w:lang w:val="en-US" w:eastAsia="en-US" w:bidi="en-US"/>
        </w:rPr>
        <w:t>This section seems to be a repeat of 3.1?</w:t>
      </w:r>
    </w:p>
  </w:comment>
  <w:comment w:id="38" w:author="Jane Ogilvie" w:date="2023-03-01T22:56:00Z" w:initials="JO">
    <w:p>
      <w:r>
        <w:rPr>
          <w:rFonts w:ascii="Liberation Serif" w:hAnsi="Liberation Serif" w:eastAsia="DejaVu Sans" w:cs="Noto Sans Arabic UI"/>
          <w:sz w:val="20"/>
          <w:szCs w:val="20"/>
          <w:lang w:val="en-US" w:eastAsia="en-US" w:bidi="en-US"/>
        </w:rPr>
        <w:t>Should this be a higher value?</w:t>
      </w:r>
    </w:p>
  </w:comment>
  <w:comment w:id="39" w:author="Jane Ogilvie" w:date="2023-03-01T22:57:00Z" w:initials="JO">
    <w:p>
      <w:r>
        <w:rPr>
          <w:rFonts w:ascii="Liberation Serif" w:hAnsi="Liberation Serif" w:eastAsia="DejaVu Sans" w:cs="Noto Sans Arabic UI"/>
          <w:sz w:val="20"/>
          <w:szCs w:val="20"/>
          <w:lang w:val="en-US" w:eastAsia="en-US" w:bidi="en-US"/>
        </w:rPr>
        <w:t>I’m not sure what this phrase means.</w:t>
      </w:r>
    </w:p>
  </w:comment>
  <w:comment w:id="40" w:author="Jane Ogilvie" w:date="2023-03-02T10:12:00Z" w:initials="JO">
    <w:p>
      <w:r>
        <w:rPr>
          <w:rFonts w:ascii="Liberation Serif" w:hAnsi="Liberation Serif" w:eastAsia="DejaVu Sans" w:cs="Noto Sans Arabic UI"/>
          <w:sz w:val="20"/>
          <w:szCs w:val="20"/>
          <w:lang w:val="en-US" w:eastAsia="en-US" w:bidi="en-US"/>
        </w:rPr>
        <w:t>Figure caption?</w:t>
      </w:r>
    </w:p>
  </w:comment>
  <w:comment w:id="41" w:author="Jane Ogilvie" w:date="2023-03-01T23:06:00Z" w:initials="JO">
    <w:p>
      <w:r>
        <w:rPr>
          <w:rFonts w:ascii="Liberation Serif" w:hAnsi="Liberation Serif" w:eastAsia="DejaVu Sans" w:cs="Noto Sans Arabic UI"/>
          <w:sz w:val="20"/>
          <w:szCs w:val="20"/>
          <w:lang w:val="en-US" w:eastAsia="en-US" w:bidi="en-US"/>
        </w:rPr>
        <w:t>I’m not sure that they occur at the sites…</w:t>
      </w:r>
    </w:p>
  </w:comment>
  <w:comment w:id="42" w:author="Jane Ogilvie" w:date="2023-03-01T23:09:00Z" w:initials="JO">
    <w:p>
      <w:r>
        <w:rPr>
          <w:rFonts w:ascii="Liberation Serif" w:hAnsi="Liberation Serif" w:eastAsia="DejaVu Sans" w:cs="Noto Sans Arabic UI"/>
          <w:sz w:val="20"/>
          <w:szCs w:val="20"/>
          <w:lang w:val="en-US" w:eastAsia="en-US" w:bidi="en-US"/>
        </w:rPr>
        <w:t>Hmmm, perhaps I said this. It would be an uncomfortable dangle upside down. For a bumble. These are thought to be wind pollinated plants, and I have rarely seen bumble bees on them despite being very common. From memory I have only seen a Bombus flavifrons “sample” from one flower and quickly move straight on to another plant species.</w:t>
      </w:r>
    </w:p>
  </w:comment>
  <w:comment w:id="43" w:author="Jane Ogilvie" w:date="2023-03-01T23:13:00Z" w:initials="JO">
    <w:p>
      <w:r>
        <w:rPr>
          <w:rFonts w:ascii="Liberation Serif" w:hAnsi="Liberation Serif" w:eastAsia="DejaVu Sans" w:cs="Noto Sans Arabic UI"/>
          <w:sz w:val="20"/>
          <w:szCs w:val="20"/>
          <w:lang w:val="en-US" w:eastAsia="en-US" w:bidi="en-US"/>
        </w:rPr>
        <w:t>This paragraph needs a little work to make it clearer.</w:t>
      </w:r>
    </w:p>
  </w:comment>
  <w:comment w:id="44" w:author="Jane Ogilvie" w:date="2023-03-02T10:13:00Z" w:initials="JO">
    <w:p>
      <w:r>
        <w:rPr>
          <w:rFonts w:ascii="Liberation Serif" w:hAnsi="Liberation Serif" w:eastAsia="DejaVu Sans" w:cs="Noto Sans Arabic UI"/>
          <w:sz w:val="20"/>
          <w:szCs w:val="20"/>
          <w:lang w:val="en-US" w:eastAsia="en-US" w:bidi="en-US"/>
        </w:rPr>
        <w:t>You should start with your take home result/message of your work. What is the awesome thing that you just did?</w:t>
      </w:r>
    </w:p>
  </w:comment>
  <w:comment w:id="45" w:author="Jane Ogilvie" w:date="2023-03-01T23:22:00Z" w:initials="JO">
    <w:p>
      <w:r>
        <w:rPr>
          <w:rFonts w:ascii="Liberation Serif" w:hAnsi="Liberation Serif" w:eastAsia="DejaVu Sans" w:cs="Noto Sans Arabic UI"/>
          <w:sz w:val="20"/>
          <w:szCs w:val="20"/>
          <w:lang w:val="en-US" w:eastAsia="en-US" w:bidi="en-US"/>
        </w:rPr>
        <w:t>If it is useful, over the years I have weekly recorded all of the plant species I see blooming at the sites (regardless of whether they are visited by bumbles). (I think that I have mentioned this so sorry for repeating.)</w:t>
      </w:r>
    </w:p>
  </w:comment>
  <w:comment w:id="46" w:author="Jane Ogilvie" w:date="2023-03-02T10:14:00Z" w:initials="JO">
    <w:p>
      <w:r>
        <w:rPr>
          <w:rFonts w:ascii="Liberation Serif" w:hAnsi="Liberation Serif" w:eastAsia="DejaVu Sans" w:cs="Noto Sans Arabic UI"/>
          <w:sz w:val="20"/>
          <w:szCs w:val="20"/>
          <w:lang w:val="en-US" w:eastAsia="en-US" w:bidi="en-US"/>
        </w:rPr>
        <w:t>I definitely will flesh these out in the paper! Sorry that I didn’t have time now. For now you could leave this part (what it tells us about bumble bee foraging) very simple and short.</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2"/>
    <w:lvlOverride w:ilvl="0">
      <w:startOverride w:val="1"/>
    </w:lvlOverride>
  </w:num>
  <w:num w:numId="5">
    <w:abstractNumId w:val="2"/>
  </w:num>
  <w:num w:numId="6">
    <w:abstractNumId w:val="2"/>
  </w:num>
  <w:num w:numId="7">
    <w:abstractNumId w:val="2"/>
  </w:num>
  <w:num w:numId="8">
    <w:abstractNumId w:val="2"/>
  </w:num>
  <w:num w:numId="9">
    <w:abstractNumId w:val="2"/>
  </w:num>
</w:numbering>
</file>

<file path=word/settings.xml><?xml version="1.0" encoding="utf-8"?>
<w:settings xmlns:w="http://schemas.openxmlformats.org/wordprocessingml/2006/main">
  <w:zoom w:percent="150"/>
  <w:trackRevision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1"/>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basedOn w:val="CaptionChar"/>
    <w:qFormat/>
    <w:rPr>
      <w:vertAlign w:val="superscript"/>
    </w:rPr>
  </w:style>
  <w:style w:type="character" w:styleId="FootnoteAnchor" w:customStyle="1">
    <w:name w:val="Footnote Anchor"/>
    <w:rPr>
      <w:vertAlign w:val="superscript"/>
    </w:rPr>
  </w:style>
  <w:style w:type="character" w:styleId="InternetLink">
    <w:name w:val="Hyperlink"/>
    <w:basedOn w:val="CaptionChar"/>
    <w:rPr>
      <w:color w:val="4F81BD" w:themeColor="accent1"/>
    </w:rPr>
  </w:style>
  <w:style w:type="character" w:styleId="KeywordTok" w:customStyle="1">
    <w:name w:val="KeywordTok"/>
    <w:basedOn w:val="VerbatimChar"/>
    <w:qFormat/>
    <w:rPr>
      <w:rFonts w:ascii="Consolas" w:hAnsi="Consolas"/>
      <w:b/>
      <w:color w:val="204A87"/>
      <w:sz w:val="22"/>
      <w:shd w:fill="F8F8F8" w:val="clear"/>
    </w:rPr>
  </w:style>
  <w:style w:type="character" w:styleId="DataTypeTok" w:customStyle="1">
    <w:name w:val="DataTypeTok"/>
    <w:basedOn w:val="VerbatimChar"/>
    <w:qFormat/>
    <w:rPr>
      <w:rFonts w:ascii="Consolas" w:hAnsi="Consolas"/>
      <w:color w:val="204A87"/>
      <w:sz w:val="22"/>
      <w:shd w:fill="F8F8F8" w:val="clear"/>
    </w:rPr>
  </w:style>
  <w:style w:type="character" w:styleId="DecValTok" w:customStyle="1">
    <w:name w:val="DecValTok"/>
    <w:basedOn w:val="VerbatimChar"/>
    <w:qFormat/>
    <w:rPr>
      <w:rFonts w:ascii="Consolas" w:hAnsi="Consolas"/>
      <w:color w:val="0000CF"/>
      <w:sz w:val="22"/>
      <w:shd w:fill="F8F8F8" w:val="clear"/>
    </w:rPr>
  </w:style>
  <w:style w:type="character" w:styleId="BaseNTok" w:customStyle="1">
    <w:name w:val="BaseNTok"/>
    <w:basedOn w:val="VerbatimChar"/>
    <w:qFormat/>
    <w:rPr>
      <w:rFonts w:ascii="Consolas" w:hAnsi="Consolas"/>
      <w:color w:val="0000CF"/>
      <w:sz w:val="22"/>
      <w:shd w:fill="F8F8F8" w:val="clear"/>
    </w:rPr>
  </w:style>
  <w:style w:type="character" w:styleId="FloatTok" w:customStyle="1">
    <w:name w:val="FloatTok"/>
    <w:basedOn w:val="VerbatimChar"/>
    <w:qFormat/>
    <w:rPr>
      <w:rFonts w:ascii="Consolas" w:hAnsi="Consolas"/>
      <w:color w:val="0000CF"/>
      <w:sz w:val="22"/>
      <w:shd w:fill="F8F8F8" w:val="clear"/>
    </w:rPr>
  </w:style>
  <w:style w:type="character" w:styleId="ConstantTok" w:customStyle="1">
    <w:name w:val="ConstantTok"/>
    <w:basedOn w:val="VerbatimChar"/>
    <w:qFormat/>
    <w:rPr>
      <w:rFonts w:ascii="Consolas" w:hAnsi="Consolas"/>
      <w:color w:val="000000"/>
      <w:sz w:val="22"/>
      <w:shd w:fill="F8F8F8" w:val="clear"/>
    </w:rPr>
  </w:style>
  <w:style w:type="character" w:styleId="CharTok" w:customStyle="1">
    <w:name w:val="CharTok"/>
    <w:basedOn w:val="VerbatimChar"/>
    <w:qFormat/>
    <w:rPr>
      <w:rFonts w:ascii="Consolas" w:hAnsi="Consolas"/>
      <w:color w:val="4E9A06"/>
      <w:sz w:val="22"/>
      <w:shd w:fill="F8F8F8" w:val="clear"/>
    </w:rPr>
  </w:style>
  <w:style w:type="character" w:styleId="SpecialCharTok" w:customStyle="1">
    <w:name w:val="SpecialCharTok"/>
    <w:basedOn w:val="VerbatimChar"/>
    <w:qFormat/>
    <w:rPr>
      <w:rFonts w:ascii="Consolas" w:hAnsi="Consolas"/>
      <w:color w:val="000000"/>
      <w:sz w:val="22"/>
      <w:shd w:fill="F8F8F8" w:val="clear"/>
    </w:rPr>
  </w:style>
  <w:style w:type="character" w:styleId="StringTok" w:customStyle="1">
    <w:name w:val="StringTok"/>
    <w:basedOn w:val="VerbatimChar"/>
    <w:qFormat/>
    <w:rPr>
      <w:rFonts w:ascii="Consolas" w:hAnsi="Consolas"/>
      <w:color w:val="4E9A06"/>
      <w:sz w:val="22"/>
      <w:shd w:fill="F8F8F8" w:val="clear"/>
    </w:rPr>
  </w:style>
  <w:style w:type="character" w:styleId="VerbatimStringTok" w:customStyle="1">
    <w:name w:val="VerbatimStringTok"/>
    <w:basedOn w:val="VerbatimChar"/>
    <w:qFormat/>
    <w:rPr>
      <w:rFonts w:ascii="Consolas" w:hAnsi="Consolas"/>
      <w:color w:val="4E9A06"/>
      <w:sz w:val="22"/>
      <w:shd w:fill="F8F8F8" w:val="clear"/>
    </w:rPr>
  </w:style>
  <w:style w:type="character" w:styleId="SpecialStringTok" w:customStyle="1">
    <w:name w:val="SpecialStringTok"/>
    <w:basedOn w:val="VerbatimChar"/>
    <w:qFormat/>
    <w:rPr>
      <w:rFonts w:ascii="Consolas" w:hAnsi="Consolas"/>
      <w:color w:val="4E9A06"/>
      <w:sz w:val="22"/>
      <w:shd w:fill="F8F8F8" w:val="clear"/>
    </w:rPr>
  </w:style>
  <w:style w:type="character" w:styleId="ImportTok" w:customStyle="1">
    <w:name w:val="ImportTok"/>
    <w:basedOn w:val="VerbatimChar"/>
    <w:qFormat/>
    <w:rPr>
      <w:rFonts w:ascii="Consolas" w:hAnsi="Consolas"/>
      <w:sz w:val="22"/>
      <w:shd w:fill="F8F8F8" w:val="clear"/>
    </w:rPr>
  </w:style>
  <w:style w:type="character" w:styleId="CommentTok" w:customStyle="1">
    <w:name w:val="CommentTok"/>
    <w:basedOn w:val="VerbatimChar"/>
    <w:qFormat/>
    <w:rPr>
      <w:rFonts w:ascii="Consolas" w:hAnsi="Consolas"/>
      <w:i/>
      <w:color w:val="8F5902"/>
      <w:sz w:val="22"/>
      <w:shd w:fill="F8F8F8" w:val="clear"/>
    </w:rPr>
  </w:style>
  <w:style w:type="character" w:styleId="DocumentationTok" w:customStyle="1">
    <w:name w:val="DocumentationTok"/>
    <w:basedOn w:val="VerbatimChar"/>
    <w:qFormat/>
    <w:rPr>
      <w:rFonts w:ascii="Consolas" w:hAnsi="Consolas"/>
      <w:b/>
      <w:i/>
      <w:color w:val="8F5902"/>
      <w:sz w:val="22"/>
      <w:shd w:fill="F8F8F8" w:val="clear"/>
    </w:rPr>
  </w:style>
  <w:style w:type="character" w:styleId="AnnotationTok" w:customStyle="1">
    <w:name w:val="AnnotationTok"/>
    <w:basedOn w:val="VerbatimChar"/>
    <w:qFormat/>
    <w:rPr>
      <w:rFonts w:ascii="Consolas" w:hAnsi="Consolas"/>
      <w:b/>
      <w:i/>
      <w:color w:val="8F5902"/>
      <w:sz w:val="22"/>
      <w:shd w:fill="F8F8F8" w:val="clear"/>
    </w:rPr>
  </w:style>
  <w:style w:type="character" w:styleId="CommentVarTok" w:customStyle="1">
    <w:name w:val="CommentVarTok"/>
    <w:basedOn w:val="VerbatimChar"/>
    <w:qFormat/>
    <w:rPr>
      <w:rFonts w:ascii="Consolas" w:hAnsi="Consolas"/>
      <w:b/>
      <w:i/>
      <w:color w:val="8F5902"/>
      <w:sz w:val="22"/>
      <w:shd w:fill="F8F8F8" w:val="clear"/>
    </w:rPr>
  </w:style>
  <w:style w:type="character" w:styleId="OtherTok" w:customStyle="1">
    <w:name w:val="OtherTok"/>
    <w:basedOn w:val="VerbatimChar"/>
    <w:qFormat/>
    <w:rPr>
      <w:rFonts w:ascii="Consolas" w:hAnsi="Consolas"/>
      <w:color w:val="8F5902"/>
      <w:sz w:val="22"/>
      <w:shd w:fill="F8F8F8" w:val="clear"/>
    </w:rPr>
  </w:style>
  <w:style w:type="character" w:styleId="FunctionTok" w:customStyle="1">
    <w:name w:val="FunctionTok"/>
    <w:basedOn w:val="VerbatimChar"/>
    <w:qFormat/>
    <w:rPr>
      <w:rFonts w:ascii="Consolas" w:hAnsi="Consolas"/>
      <w:color w:val="000000"/>
      <w:sz w:val="22"/>
      <w:shd w:fill="F8F8F8" w:val="clear"/>
    </w:rPr>
  </w:style>
  <w:style w:type="character" w:styleId="VariableTok" w:customStyle="1">
    <w:name w:val="VariableTok"/>
    <w:basedOn w:val="VerbatimChar"/>
    <w:qFormat/>
    <w:rPr>
      <w:rFonts w:ascii="Consolas" w:hAnsi="Consolas"/>
      <w:color w:val="000000"/>
      <w:sz w:val="22"/>
      <w:shd w:fill="F8F8F8" w:val="clear"/>
    </w:rPr>
  </w:style>
  <w:style w:type="character" w:styleId="ControlFlowTok" w:customStyle="1">
    <w:name w:val="ControlFlowTok"/>
    <w:basedOn w:val="VerbatimChar"/>
    <w:qFormat/>
    <w:rPr>
      <w:rFonts w:ascii="Consolas" w:hAnsi="Consolas"/>
      <w:b/>
      <w:color w:val="204A87"/>
      <w:sz w:val="22"/>
      <w:shd w:fill="F8F8F8" w:val="clear"/>
    </w:rPr>
  </w:style>
  <w:style w:type="character" w:styleId="OperatorTok" w:customStyle="1">
    <w:name w:val="OperatorTok"/>
    <w:basedOn w:val="VerbatimChar"/>
    <w:qFormat/>
    <w:rPr>
      <w:rFonts w:ascii="Consolas" w:hAnsi="Consolas"/>
      <w:b/>
      <w:color w:val="CE5C00"/>
      <w:sz w:val="22"/>
      <w:shd w:fill="F8F8F8" w:val="clear"/>
    </w:rPr>
  </w:style>
  <w:style w:type="character" w:styleId="BuiltInTok" w:customStyle="1">
    <w:name w:val="BuiltInTok"/>
    <w:basedOn w:val="VerbatimChar"/>
    <w:qFormat/>
    <w:rPr>
      <w:rFonts w:ascii="Consolas" w:hAnsi="Consolas"/>
      <w:sz w:val="22"/>
      <w:shd w:fill="F8F8F8" w:val="clear"/>
    </w:rPr>
  </w:style>
  <w:style w:type="character" w:styleId="ExtensionTok" w:customStyle="1">
    <w:name w:val="ExtensionTok"/>
    <w:basedOn w:val="VerbatimChar"/>
    <w:qFormat/>
    <w:rPr>
      <w:rFonts w:ascii="Consolas" w:hAnsi="Consolas"/>
      <w:sz w:val="22"/>
      <w:shd w:fill="F8F8F8" w:val="clear"/>
    </w:rPr>
  </w:style>
  <w:style w:type="character" w:styleId="PreprocessorTok" w:customStyle="1">
    <w:name w:val="PreprocessorTok"/>
    <w:basedOn w:val="VerbatimChar"/>
    <w:qFormat/>
    <w:rPr>
      <w:rFonts w:ascii="Consolas" w:hAnsi="Consolas"/>
      <w:i/>
      <w:color w:val="8F5902"/>
      <w:sz w:val="22"/>
      <w:shd w:fill="F8F8F8" w:val="clear"/>
    </w:rPr>
  </w:style>
  <w:style w:type="character" w:styleId="AttributeTok" w:customStyle="1">
    <w:name w:val="AttributeTok"/>
    <w:basedOn w:val="VerbatimChar"/>
    <w:qFormat/>
    <w:rPr>
      <w:rFonts w:ascii="Consolas" w:hAnsi="Consolas"/>
      <w:color w:val="C4A000"/>
      <w:sz w:val="22"/>
      <w:shd w:fill="F8F8F8" w:val="clear"/>
    </w:rPr>
  </w:style>
  <w:style w:type="character" w:styleId="RegionMarkerTok" w:customStyle="1">
    <w:name w:val="RegionMarkerTok"/>
    <w:basedOn w:val="VerbatimChar"/>
    <w:qFormat/>
    <w:rPr>
      <w:rFonts w:ascii="Consolas" w:hAnsi="Consolas"/>
      <w:sz w:val="22"/>
      <w:shd w:fill="F8F8F8" w:val="clear"/>
    </w:rPr>
  </w:style>
  <w:style w:type="character" w:styleId="InformationTok" w:customStyle="1">
    <w:name w:val="InformationTok"/>
    <w:basedOn w:val="VerbatimChar"/>
    <w:qFormat/>
    <w:rPr>
      <w:rFonts w:ascii="Consolas" w:hAnsi="Consolas"/>
      <w:b/>
      <w:i/>
      <w:color w:val="8F5902"/>
      <w:sz w:val="22"/>
      <w:shd w:fill="F8F8F8" w:val="clear"/>
    </w:rPr>
  </w:style>
  <w:style w:type="character" w:styleId="WarningTok" w:customStyle="1">
    <w:name w:val="WarningTok"/>
    <w:basedOn w:val="VerbatimChar"/>
    <w:qFormat/>
    <w:rPr>
      <w:rFonts w:ascii="Consolas" w:hAnsi="Consolas"/>
      <w:b/>
      <w:i/>
      <w:color w:val="8F5902"/>
      <w:sz w:val="22"/>
      <w:shd w:fill="F8F8F8" w:val="clear"/>
    </w:rPr>
  </w:style>
  <w:style w:type="character" w:styleId="AlertTok" w:customStyle="1">
    <w:name w:val="AlertTok"/>
    <w:basedOn w:val="VerbatimChar"/>
    <w:qFormat/>
    <w:rPr>
      <w:rFonts w:ascii="Consolas" w:hAnsi="Consolas"/>
      <w:color w:val="EF2929"/>
      <w:sz w:val="22"/>
      <w:shd w:fill="F8F8F8" w:val="clear"/>
    </w:rPr>
  </w:style>
  <w:style w:type="character" w:styleId="ErrorTok" w:customStyle="1">
    <w:name w:val="ErrorTok"/>
    <w:basedOn w:val="VerbatimChar"/>
    <w:qFormat/>
    <w:rPr>
      <w:rFonts w:ascii="Consolas" w:hAnsi="Consolas"/>
      <w:b/>
      <w:color w:val="A40000"/>
      <w:sz w:val="22"/>
      <w:shd w:fill="F8F8F8" w:val="clear"/>
    </w:rPr>
  </w:style>
  <w:style w:type="character" w:styleId="NormalTok" w:customStyle="1">
    <w:name w:val="NormalTok"/>
    <w:basedOn w:val="VerbatimChar"/>
    <w:qFormat/>
    <w:rPr>
      <w:rFonts w:ascii="Consolas" w:hAnsi="Consolas"/>
      <w:sz w:val="22"/>
      <w:shd w:fill="F8F8F8" w:val="clear"/>
    </w:rPr>
  </w:style>
  <w:style w:type="character" w:styleId="Annotationreference">
    <w:name w:val="annotation reference"/>
    <w:basedOn w:val="DefaultParagraphFont"/>
    <w:semiHidden/>
    <w:unhideWhenUsed/>
    <w:qFormat/>
    <w:rsid w:val="00555059"/>
    <w:rPr>
      <w:sz w:val="16"/>
      <w:szCs w:val="16"/>
    </w:rPr>
  </w:style>
  <w:style w:type="character" w:styleId="CommentTextChar" w:customStyle="1">
    <w:name w:val="Comment Text Char"/>
    <w:basedOn w:val="DefaultParagraphFont"/>
    <w:link w:val="Annotationtext"/>
    <w:semiHidden/>
    <w:qFormat/>
    <w:rsid w:val="00555059"/>
    <w:rPr>
      <w:sz w:val="20"/>
      <w:szCs w:val="20"/>
    </w:rPr>
  </w:style>
  <w:style w:type="character" w:styleId="CommentSubjectChar" w:customStyle="1">
    <w:name w:val="Comment Subject Char"/>
    <w:basedOn w:val="CommentTextChar"/>
    <w:link w:val="Annotationsubject"/>
    <w:semiHidden/>
    <w:qFormat/>
    <w:rsid w:val="00555059"/>
    <w:rPr>
      <w:b/>
      <w:bCs/>
      <w:sz w:val="20"/>
      <w:szCs w:val="20"/>
    </w:rPr>
  </w:style>
  <w:style w:type="character" w:styleId="LineNumbering">
    <w:name w:val="Line Numbering"/>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link w:val="CaptionChar"/>
    <w:qFormat/>
    <w:pPr>
      <w:spacing w:before="0" w:after="120"/>
    </w:pPr>
    <w:rPr>
      <w: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b w:val="false"/>
      <w:bCs w:val="false"/>
      <w:color w:val="365F91" w:themeColor="accent1" w:themeShade="bf"/>
    </w:rPr>
  </w:style>
  <w:style w:type="paragraph" w:styleId="SourceCode" w:customStyle="1">
    <w:name w:val="Source Code"/>
    <w:basedOn w:val="Normal"/>
    <w:link w:val="VerbatimChar"/>
    <w:qFormat/>
    <w:pPr>
      <w:shd w:val="clear" w:color="auto" w:fill="F8F8F8"/>
    </w:pPr>
    <w:rPr/>
  </w:style>
  <w:style w:type="paragraph" w:styleId="Revision">
    <w:name w:val="Revision"/>
    <w:semiHidden/>
    <w:qFormat/>
    <w:rsid w:val="00555059"/>
    <w:pPr>
      <w:widowControl/>
      <w:suppressAutoHyphens w:val="false"/>
      <w:bidi w:val="0"/>
      <w:spacing w:before="0" w:after="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nnotationtext">
    <w:name w:val="annotation text"/>
    <w:basedOn w:val="Normal"/>
    <w:link w:val="CommentTextChar"/>
    <w:semiHidden/>
    <w:unhideWhenUsed/>
    <w:qFormat/>
    <w:rsid w:val="00555059"/>
    <w:pPr/>
    <w:rPr>
      <w:sz w:val="20"/>
      <w:szCs w:val="20"/>
    </w:rPr>
  </w:style>
  <w:style w:type="paragraph" w:styleId="Annotationsubject">
    <w:name w:val="annotation subject"/>
    <w:basedOn w:val="Annotationtext"/>
    <w:next w:val="Annotationtext"/>
    <w:link w:val="CommentSubjectChar"/>
    <w:semiHidden/>
    <w:unhideWhenUsed/>
    <w:qFormat/>
    <w:rsid w:val="00555059"/>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color="auto" w:sz="0" w:space="0"/>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orcid.org/0000-0003-3517-9090" TargetMode="External"/><Relationship Id="rId8" Type="http://schemas.openxmlformats.org/officeDocument/2006/relationships/hyperlink" Target="https://orcid.org/0000-0001-9276-1111" TargetMode="External"/><Relationship Id="rId9" Type="http://schemas.openxmlformats.org/officeDocument/2006/relationships/hyperlink" Target="https://orcid.org/0000-0001-8546-0417" TargetMode="External"/><Relationship Id="rId10" Type="http://schemas.openxmlformats.org/officeDocument/2006/relationships/hyperlink" Target="https://orcid.org/0000-0002-7789-1417" TargetMode="External"/><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hyperlink" Target="https://onlinelibrary.wiley.com/doi/abs/10.1111/j.1600-0706.2009.17694.x" TargetMode="External"/><Relationship Id="rId38" Type="http://schemas.openxmlformats.org/officeDocument/2006/relationships/hyperlink" Target="https://doi.org/10.1093/sysbio/syab035" TargetMode="External"/><Relationship Id="rId39" Type="http://schemas.openxmlformats.org/officeDocument/2006/relationships/hyperlink" Target="https://doi.org/10.1002/ajb2.1703" TargetMode="External"/><Relationship Id="rId40" Type="http://schemas.openxmlformats.org/officeDocument/2006/relationships/hyperlink" Target="https://doi.org/10.1093/aobpla/plab062" TargetMode="External"/><Relationship Id="rId41" Type="http://schemas.openxmlformats.org/officeDocument/2006/relationships/hyperlink" Target="https://doi.org/10.1093/gigascience/giy013" TargetMode="External"/><Relationship Id="rId42" Type="http://schemas.openxmlformats.org/officeDocument/2006/relationships/hyperlink" Target="https://www.digitalrmbl.org/wp-content/uploads/2016/05/vascularplantlist_20071.pdf" TargetMode="External"/><Relationship Id="rId43" Type="http://schemas.openxmlformats.org/officeDocument/2006/relationships/hyperlink" Target="https://CRAN.R-project.org/package=fpc" TargetMode="External"/><Relationship Id="rId44" Type="http://schemas.openxmlformats.org/officeDocument/2006/relationships/hyperlink" Target="http://chao.stat.nthu.edu.tw/wordpress/software_download/" TargetMode="External"/><Relationship Id="rId45" Type="http://schemas.openxmlformats.org/officeDocument/2006/relationships/hyperlink" Target="https://CRAN.R-project.org/package=caret" TargetMode="External"/><Relationship Id="rId46" Type="http://schemas.openxmlformats.org/officeDocument/2006/relationships/hyperlink" Target="https://gbp-blm-egis.hub.arcgis.com/pages/aim" TargetMode="External"/><Relationship Id="rId47" Type="http://schemas.openxmlformats.org/officeDocument/2006/relationships/hyperlink" Target="https://www.pnas.org/doi/abs/10.1073/pnas.2115635118" TargetMode="External"/><Relationship Id="rId48" Type="http://schemas.openxmlformats.org/officeDocument/2006/relationships/hyperlink" Target="https://www.pnas.org/doi/abs/10.1073/pnas.2115642118" TargetMode="External"/><Relationship Id="rId49" Type="http://schemas.openxmlformats.org/officeDocument/2006/relationships/hyperlink" Target="https://CRAN.R-project.org/package=cluster" TargetMode="External"/><Relationship Id="rId50" Type="http://schemas.openxmlformats.org/officeDocument/2006/relationships/hyperlink" Target="https://CRAN.R-project.org/package=BIEN" TargetMode="External"/><Relationship Id="rId51" Type="http://schemas.openxmlformats.org/officeDocument/2006/relationships/hyperlink" Target="https://doi.org/10.1111/ecog.01881" TargetMode="External"/><Relationship Id="rId52" Type="http://schemas.openxmlformats.org/officeDocument/2006/relationships/hyperlink" Target="https://doi.org/10.1111/j.1600-0587.2013.00205.x" TargetMode="External"/><Relationship Id="rId53" Type="http://schemas.openxmlformats.org/officeDocument/2006/relationships/hyperlink" Target="https://www.gbif.org/occurrence/download/0206948-200613084148143" TargetMode="External"/><Relationship Id="rId54" Type="http://schemas.openxmlformats.org/officeDocument/2006/relationships/hyperlink" Target="https://CRAN.R-project.org/package=vegan" TargetMode="External"/><Relationship Id="rId55" Type="http://schemas.openxmlformats.org/officeDocument/2006/relationships/hyperlink" Target="https://doi.org/10.5281/zenodo.6377950" TargetMode="External"/><Relationship Id="rId56" Type="http://schemas.openxmlformats.org/officeDocument/2006/relationships/hyperlink" Target="https://doi.org/10.1080/00218839.1982.11100549" TargetMode="External"/><Relationship Id="rId57" Type="http://schemas.openxmlformats.org/officeDocument/2006/relationships/hyperlink" Target="https://onlinelibrary.wiley.com/doi/abs/10.1111/oik.05262" TargetMode="External"/><Relationship Id="rId58" Type="http://schemas.openxmlformats.org/officeDocument/2006/relationships/comments" Target="comments.xml"/><Relationship Id="rId59" Type="http://schemas.microsoft.com/office/2011/relationships/commentsExtended" Target="commentsExtended.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521</TotalTime>
  <Application>LibreOffice/7.3.7.2$Linux_X86_64 LibreOffice_project/30$Build-2</Application>
  <AppVersion>15.0000</AppVersion>
  <Pages>67</Pages>
  <Words>15209</Words>
  <Characters>84882</Characters>
  <CharactersWithSpaces>99592</CharactersWithSpaces>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2023-02-26T03:20:00Z</dcterms:created>
  <dc:creator>Jane Ogilvie</dc:creator>
  <dc:description/>
  <dc:language>en-US</dc:language>
  <cp:lastModifiedBy/>
  <dcterms:modified xsi:type="dcterms:W3CDTF">2023-03-01T21:48:24Z</dcterms:modified>
  <cp:revision>13</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successful for the rapid analysis of ecological assemblages. Although barcoding in the plant kingdom barcoding has been more difficult than others, and hence may begin to lag behind other kingdoms.Here we test the utilization of Angiosperms 353 probes to barcode plant species found in pollen loads collected from Queen Bumble Bees.To verify the accuracy for this barcoding system we compared the data to museum species, observation studies, and species distribution modelling to identify likely candidate species.By utilizing Species distribution modelling we allow users to create a regionally appropriate sequence databases which may use increase the alignment algorithms minimizing need for large computational power, and run time.We show that the Angiosperms 353 probes, which are currently being used in the largest ever plant systematic endeavor, offers significant promise to metagenomic approaches.Understanding plants in ecological contexts and understandings of their synecology.</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