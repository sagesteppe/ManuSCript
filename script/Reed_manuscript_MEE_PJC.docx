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wild bumble bees</w:t>
      </w:r>
      <w:del w:id="0" w:author="Unknown Author" w:date="2023-03-20T18:55:56Z">
        <w:r>
          <w:rPr/>
          <w:commentReference w:id="0"/>
        </w:r>
      </w:del>
    </w:p>
    <w:p>
      <w:pPr>
        <w:pStyle w:val="Compact"/>
        <w:numPr>
          <w:ilvl w:val="0"/>
          <w:numId w:val="8"/>
        </w:numPr>
        <w:rPr/>
      </w:pPr>
      <w:r>
        <w:rPr/>
        <w:t>DNA Barcoding has been successful for the rapid analysis of ecological assemblages. Although barcoding in the plant kingdom has been more difficult than others, and hence may begin to lag behind other kingdoms.</w:t>
      </w:r>
      <w:del w:id="1" w:author="Unknown Author" w:date="2023-03-20T18:58:56Z">
        <w:r>
          <w:rPr/>
          <w:commentReference w:id="1"/>
        </w:r>
      </w:del>
      <w:del w:id="2" w:author="Unknown Author" w:date="2023-03-20T18:58:56Z">
        <w:r>
          <w:rPr/>
          <w:commentReference w:id="2"/>
        </w:r>
      </w:del>
    </w:p>
    <w:p>
      <w:pPr>
        <w:pStyle w:val="Compact"/>
        <w:numPr>
          <w:ilvl w:val="0"/>
          <w:numId w:val="9"/>
        </w:numPr>
        <w:rPr/>
      </w:pPr>
      <w:r>
        <w:rPr/>
        <w:t>Here we test the use of Angiosperms 353 probes to barcode plant species found in pollen loads collected from wild foraging bumble bees.</w:t>
      </w:r>
    </w:p>
    <w:p>
      <w:pPr>
        <w:pStyle w:val="Compact"/>
        <w:numPr>
          <w:ilvl w:val="0"/>
          <w:numId w:val="10"/>
        </w:numPr>
        <w:rPr/>
      </w:pPr>
      <w:r>
        <w:rPr/>
        <w:t xml:space="preserve">To verify the accuracy </w:t>
      </w:r>
      <w:del w:id="3" w:author="Unknown Author" w:date="2023-03-20T18:59:09Z">
        <w:r>
          <w:rPr/>
          <w:commentReference w:id="3"/>
        </w:r>
      </w:del>
      <w:r>
        <w:rPr/>
        <w:t>for th</w:t>
      </w:r>
      <w:ins w:id="4" w:author="Paul CaraDonna" w:date="2023-02-22T17:56:00Z">
        <w:r>
          <w:rPr/>
          <w:t>e Angiosperms 353</w:t>
        </w:r>
      </w:ins>
      <w:del w:id="5" w:author="Paul CaraDonna" w:date="2023-02-22T17:56:00Z">
        <w:r>
          <w:rPr/>
          <w:delText>is</w:delText>
        </w:r>
      </w:del>
      <w:r>
        <w:rPr/>
        <w:t xml:space="preserve"> barcoding system</w:t>
      </w:r>
      <w:ins w:id="6" w:author="Paul CaraDonna" w:date="2023-02-22T17:56:00Z">
        <w:r>
          <w:rPr/>
          <w:t xml:space="preserve">, </w:t>
        </w:r>
      </w:ins>
      <w:del w:id="7" w:author="Paul CaraDonna" w:date="2023-02-22T17:56:00Z">
        <w:r>
          <w:rPr/>
          <w:delText xml:space="preserve"> </w:delText>
        </w:r>
      </w:del>
      <w:r>
        <w:rPr/>
        <w:t xml:space="preserve">we compared </w:t>
      </w:r>
      <w:del w:id="8" w:author="Paul CaraDonna" w:date="2023-02-22T17:58:00Z">
        <w:r>
          <w:rPr/>
          <w:delText xml:space="preserve">the </w:delText>
        </w:r>
      </w:del>
      <w:ins w:id="9" w:author="Paul CaraDonna" w:date="2023-02-22T17:58:00Z">
        <w:r>
          <w:rPr/>
          <w:t xml:space="preserve">pollen load </w:t>
        </w:r>
      </w:ins>
      <w:r>
        <w:rPr/>
        <w:t>data to museum species, observation</w:t>
      </w:r>
      <w:ins w:id="10" w:author="Paul CaraDonna" w:date="2023-02-22T17:58:00Z">
        <w:r>
          <w:rPr/>
          <w:t>al field</w:t>
        </w:r>
      </w:ins>
      <w:r>
        <w:rPr/>
        <w:t xml:space="preserve"> studies, and species distribution modelling to identify likely candidate species.</w:t>
      </w:r>
    </w:p>
    <w:p>
      <w:pPr>
        <w:pStyle w:val="Compact"/>
        <w:numPr>
          <w:ilvl w:val="0"/>
          <w:numId w:val="11"/>
        </w:numPr>
        <w:rPr/>
      </w:pPr>
      <w:r>
        <w:rPr/>
        <w:t xml:space="preserve">By </w:t>
      </w:r>
      <w:del w:id="11" w:author="Paul CaraDonna" w:date="2023-02-22T17:59:00Z">
        <w:r>
          <w:rPr/>
          <w:delText xml:space="preserve">utilizing </w:delText>
        </w:r>
      </w:del>
      <w:ins w:id="12" w:author="Paul CaraDonna" w:date="2023-02-22T17:59:00Z">
        <w:r>
          <w:rPr/>
          <w:t>using s</w:t>
        </w:r>
      </w:ins>
      <w:del w:id="13" w:author="Paul CaraDonna" w:date="2023-02-22T17:59:00Z">
        <w:r>
          <w:rPr/>
          <w:delText>S</w:delText>
        </w:r>
      </w:del>
      <w:r>
        <w:rPr/>
        <w:t>pecies distribution modellin</w:t>
      </w:r>
      <w:ins w:id="14" w:author="Paul CaraDonna" w:date="2023-02-22T18:00:00Z">
        <w:r>
          <w:rPr/>
          <w:t>g</w:t>
        </w:r>
      </w:ins>
      <w:del w:id="15" w:author="Unknown Author" w:date="2023-03-20T18:59:43Z">
        <w:r>
          <w:rPr/>
          <w:commentReference w:id="4"/>
        </w:r>
      </w:del>
      <w:ins w:id="16" w:author="Paul CaraDonna" w:date="2023-02-22T18:00:00Z">
        <w:r>
          <w:rPr/>
          <w:t>,</w:t>
        </w:r>
      </w:ins>
      <w:del w:id="17" w:author="Paul CaraDonna" w:date="2023-02-22T18:00:00Z">
        <w:r>
          <w:rPr/>
          <w:delText>g</w:delText>
        </w:r>
      </w:del>
      <w:r>
        <w:rPr/>
        <w:t xml:space="preserve"> we allow users to create</w:t>
      </w:r>
      <w:del w:id="18" w:author="Paul CaraDonna" w:date="2023-02-22T18:00:00Z">
        <w:r>
          <w:rPr/>
          <w:delText xml:space="preserve"> a</w:delText>
        </w:r>
      </w:del>
      <w:r>
        <w:rPr/>
        <w:t xml:space="preserve"> regionally appropriate sequence databases which </w:t>
      </w:r>
      <w:del w:id="19" w:author="Paul CaraDonna" w:date="2023-02-22T18:00:00Z">
        <w:r>
          <w:rPr/>
          <w:delText>may use</w:delText>
        </w:r>
      </w:del>
      <w:ins w:id="20" w:author="Paul CaraDonna" w:date="2023-02-22T18:00:00Z">
        <w:r>
          <w:rPr/>
          <w:t>can</w:t>
        </w:r>
      </w:ins>
      <w:r>
        <w:rPr/>
        <w:t xml:space="preserve"> increase the alignment algorithms</w:t>
      </w:r>
      <w:ins w:id="21" w:author="Paul CaraDonna" w:date="2023-02-22T18:00:00Z">
        <w:r>
          <w:rPr/>
          <w:t xml:space="preserve">, </w:t>
        </w:r>
      </w:ins>
      <w:del w:id="22" w:author="Paul CaraDonna" w:date="2023-02-22T18:00:00Z">
        <w:r>
          <w:rPr/>
          <w:delText xml:space="preserve"> </w:delText>
        </w:r>
      </w:del>
      <w:r>
        <w:rPr/>
        <w:t>minimizing need for large computational power</w:t>
      </w:r>
      <w:del w:id="23" w:author="Paul CaraDonna" w:date="2023-02-22T18:00:00Z">
        <w:r>
          <w:rPr/>
          <w:delText>,</w:delText>
        </w:r>
      </w:del>
      <w:r>
        <w:rPr/>
        <w:t xml:space="preserve"> and run time.</w:t>
      </w:r>
    </w:p>
    <w:p>
      <w:pPr>
        <w:pStyle w:val="Compact"/>
        <w:numPr>
          <w:ilvl w:val="0"/>
          <w:numId w:val="12"/>
        </w:numPr>
        <w:rPr/>
      </w:pPr>
      <w:commentRangeStart w:id="5"/>
      <w:r>
        <w:rPr/>
        <w:t>We show that the Angiosperms 353 probes, which are currently being used in the largest ever plant systematic endeavor, offers significant promise to metagenomic approaches.</w:t>
      </w:r>
    </w:p>
    <w:p>
      <w:pPr>
        <w:pStyle w:val="Compact"/>
        <w:numPr>
          <w:ilvl w:val="0"/>
          <w:numId w:val="13"/>
        </w:numPr>
        <w:rPr/>
      </w:pPr>
      <w:r>
        <w:rPr/>
        <w:t>Understanding plants in ecological contexts and understandings of their synecology.</w:t>
      </w:r>
      <w:commentRangeEnd w:id="5"/>
      <w:r>
        <w:commentReference w:id="5"/>
      </w:r>
      <w:r>
        <w:rPr/>
      </w:r>
    </w:p>
    <w:p>
      <w:pPr>
        <w:pStyle w:val="Heading1"/>
        <w:rPr/>
      </w:pPr>
      <w:bookmarkStart w:id="0" w:name="introduction"/>
      <w:r>
        <w:rPr/>
        <w:t>1 | INTRODUCTION</w:t>
      </w:r>
    </w:p>
    <w:p>
      <w:pPr>
        <w:pStyle w:val="FirstParagraph"/>
        <w:rPr/>
      </w:pPr>
      <w:r>
        <w:rPr/>
        <w:t xml:space="preserve">The inability to reliably identify plants to terminal taxon can limit our understanding of </w:t>
      </w:r>
      <w:commentRangeStart w:id="6"/>
      <w:r>
        <w:rPr/>
        <w:t xml:space="preserve">ecosystem function and interactions </w:t>
      </w:r>
      <w:r>
        <w:rPr/>
      </w:r>
      <w:commentRangeEnd w:id="6"/>
      <w:r>
        <w:commentReference w:id="6"/>
      </w:r>
      <w:r>
        <w:rPr/>
        <w:t>(Bortolus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w:t>
      </w:r>
      <w:commentRangeStart w:id="7"/>
      <w:r>
        <w:rPr/>
        <w:t>species</w:t>
      </w:r>
      <w:r>
        <w:rPr/>
      </w:r>
      <w:commentRangeEnd w:id="7"/>
      <w:r>
        <w:commentReference w:id="7"/>
      </w:r>
      <w:r>
        <w:rPr/>
        <w:t xml:space="preserve">.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xml:space="preserve">)). Taxonomic verification can also be limited by the fact that revisiting field sites to identify material using morphological or chemical approaches, can be resource intensive and </w:t>
      </w:r>
      <w:commentRangeStart w:id="8"/>
      <w:r>
        <w:rPr/>
        <w:t xml:space="preserve">often does not work. </w:t>
      </w:r>
      <w:r>
        <w:rPr/>
      </w:r>
      <w:commentRangeEnd w:id="8"/>
      <w:r>
        <w:commentReference w:id="8"/>
      </w:r>
      <w:r>
        <w:rPr/>
        <w:t xml:space="preserve">The current methods to ameliorate </w:t>
      </w:r>
      <w:commentRangeStart w:id="9"/>
      <w:r>
        <w:rPr/>
        <w:t>this situation include</w:t>
      </w:r>
      <w:r>
        <w:rPr/>
      </w:r>
      <w:commentRangeEnd w:id="9"/>
      <w:r>
        <w:commentReference w:id="9"/>
      </w:r>
      <w:r>
        <w:rPr/>
        <w:t>: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w:t>
      </w:r>
      <w:ins w:id="24" w:author="Paul CaraDonna" w:date="2023-03-01T06:53:00Z">
        <w:r>
          <w:rPr/>
          <w:t>ed</w:t>
        </w:r>
      </w:ins>
      <w:r>
        <w:rPr/>
        <w:t>,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w:t>
      </w:r>
      <w:del w:id="25" w:author="Unknown Author" w:date="2023-03-05T13:51:27Z">
        <w:r>
          <w:rPr/>
          <w:commentReference w:id="10"/>
        </w:r>
      </w:del>
      <w:r>
        <w:rPr/>
        <w:t xml:space="preserve">(Liu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commentRangeStart w:id="11"/>
      <w:r>
        <w:rPr/>
        <w:t>Currently the largest plant systematic endeavor ever undertaken</w:t>
      </w:r>
      <w:ins w:id="26" w:author="Paul CaraDonna" w:date="2023-03-01T06:51:00Z">
        <w:r>
          <w:rPr/>
          <w:t xml:space="preserve">, </w:t>
        </w:r>
      </w:ins>
      <w:del w:id="27" w:author="Paul CaraDonna" w:date="2023-03-01T06:51:00Z">
        <w:r>
          <w:rPr/>
          <w:delText xml:space="preserve">,by the Royal Botanic Gardens Kew, </w:delText>
        </w:r>
      </w:del>
      <w:r>
        <w:rPr/>
        <w:t>the Plant and Fungal Tree of Life (PAFTOL)</w:t>
      </w:r>
      <w:ins w:id="28" w:author="Paul CaraDonna" w:date="2023-03-01T06:51: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29" w:author="Paul CaraDonna" w:date="2023-03-01T06:51:00Z">
        <w:r>
          <w:rPr/>
          <w:t xml:space="preserve"> </w:t>
        </w:r>
      </w:ins>
      <w:r>
        <w:rPr/>
        <w:t xml:space="preserve">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w:t>
      </w:r>
      <w:del w:id="30" w:author="Paul CaraDonna" w:date="2023-03-01T06:51:00Z">
        <w:r>
          <w:rPr/>
          <w:delText xml:space="preserve">serve to </w:delText>
        </w:r>
      </w:del>
      <w:r>
        <w:rPr/>
        <w:t xml:space="preserve">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w:t>
      </w:r>
      <w:commentRangeStart w:id="12"/>
      <w:r>
        <w:rPr/>
        <w:t>10kP</w:t>
      </w:r>
      <w:r>
        <w:rPr/>
      </w:r>
      <w:commentRangeEnd w:id="12"/>
      <w:r>
        <w:commentReference w:id="12"/>
      </w:r>
      <w:r>
        <w:rPr/>
        <w:t xml:space="preserve">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commentRangeEnd w:id="11"/>
      <w:r>
        <w:commentReference w:id="11"/>
      </w:r>
      <w:r>
        <w:rPr/>
      </w:r>
    </w:p>
    <w:p>
      <w:pPr>
        <w:pStyle w:val="TextBody"/>
        <w:rPr/>
      </w:pPr>
      <w:commentRangeStart w:id="13"/>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commentRangeEnd w:id="13"/>
      <w:r>
        <w:commentReference w:id="13"/>
      </w:r>
      <w:r>
        <w:rPr/>
      </w:r>
    </w:p>
    <w:p>
      <w:pPr>
        <w:pStyle w:val="TextBody"/>
        <w:rPr/>
      </w:pPr>
      <w:r>
        <w:rPr/>
        <w:t xml:space="preserve">To increase the quality of metabarcoding results in plants, we are proposing reducing the number of possible candidate species by generating a user specific databases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To achieve this goal, we first create a regional list of candidate species using digital collections gleaned from herbaria, survey work, and citizen science (e.g. iNaturalist), from a region </w:t>
      </w:r>
      <w:commentRangeStart w:id="14"/>
      <w:r>
        <w:rPr/>
        <w:t xml:space="preserve">exceeding </w:t>
      </w:r>
      <w:r>
        <w:rPr/>
      </w:r>
      <w:commentRangeEnd w:id="14"/>
      <w:r>
        <w:commentReference w:id="14"/>
      </w:r>
      <w:r>
        <w:rPr/>
        <w:t xml:space="preserve">the study area. For these candidate species, </w:t>
      </w:r>
      <w:commentRangeStart w:id="15"/>
      <w:r>
        <w:rPr/>
        <w:t xml:space="preserve">a modelling approach, such as logistic regression, may be used to identify taxa which warrant further exploration e.g. determine their possibility of presence in metabarcoding samples. </w:t>
      </w:r>
      <w:r>
        <w:rPr/>
      </w:r>
      <w:commentRangeEnd w:id="15"/>
      <w:r>
        <w:commentReference w:id="15"/>
      </w:r>
      <w:r>
        <w:rPr/>
        <w:t xml:space="preserve">We then use species distribution models to create potential distribution maps for the candidate species to limit the impact of spatial and taxonomic biases in the species list and account for spatial variations in niche availability throughout the study area. </w:t>
      </w:r>
      <w:commentRangeStart w:id="16"/>
      <w:r>
        <w:rPr/>
        <w:t>Species distribution models (SDM’s) examine the ecological conditions associated with known occurrence of a species to identify where in the study area might suitable habitats.</w:t>
      </w:r>
      <w:r>
        <w:rPr/>
      </w:r>
      <w:commentRangeEnd w:id="16"/>
      <w:r>
        <w:commentReference w:id="16"/>
      </w:r>
      <w:r>
        <w:rPr/>
        <w:t xml:space="preserve">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commentRangeStart w:id="17"/>
      <w:r>
        <w:rPr/>
        <w:t xml:space="preserve">As species interactions vary both in space and time </w:t>
      </w:r>
      <w:r>
        <w:rPr/>
      </w:r>
      <w:commentRangeEnd w:id="17"/>
      <w:r>
        <w:commentReference w:id="17"/>
      </w:r>
      <w:r>
        <w:rPr/>
        <w:t xml:space="preserve">(@~THOMSON1994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w:t>
      </w:r>
      <w:ins w:id="31" w:author="Paul CaraDonna" w:date="2023-03-01T06:58:00Z">
        <w:r>
          <w:rPr/>
          <w:t>, CaraDonna &amp; Waser 202</w:t>
        </w:r>
      </w:ins>
      <w:ins w:id="32" w:author="Paul CaraDonna" w:date="2023-03-01T06:59:00Z">
        <w:r>
          <w:rPr/>
          <w:t>0</w:t>
        </w:r>
      </w:ins>
      <w:r>
        <w:rPr/>
        <w:t xml:space="preserve">), however the overall shorter extent of the active growing season in these systems results in the presence of few to any </w:t>
      </w:r>
      <w:commentRangeStart w:id="18"/>
      <w:r>
        <w:rPr/>
        <w:t>natural breaks</w:t>
      </w:r>
      <w:r>
        <w:rPr/>
      </w:r>
      <w:commentRangeEnd w:id="18"/>
      <w:r>
        <w:commentReference w:id="18"/>
      </w:r>
      <w:r>
        <w:rPr/>
        <w:t xml:space="preserve">, which reduces the utility of these to operate as filters in the post-processing of sequence matches. Nonetheless, we </w:t>
      </w:r>
      <w:del w:id="33" w:author="Paul CaraDonna" w:date="2023-03-01T06:59:00Z">
        <w:r>
          <w:rPr/>
          <w:delText xml:space="preserve">work </w:delText>
        </w:r>
      </w:del>
      <w:r>
        <w:rPr/>
        <w:t xml:space="preserve">develop a general approach which </w:t>
      </w:r>
      <w:del w:id="34" w:author="Paul CaraDonna" w:date="2023-03-01T06:59:00Z">
        <w:r>
          <w:rPr/>
          <w:delText xml:space="preserve">seems </w:delText>
        </w:r>
      </w:del>
      <w:ins w:id="35" w:author="Paul CaraDonna" w:date="2023-03-01T06:59:00Z">
        <w:r>
          <w:rPr/>
          <w:t xml:space="preserve">is </w:t>
        </w:r>
      </w:ins>
      <w:r>
        <w:rPr/>
        <w:t xml:space="preserve">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commentRangeStart w:id="19"/>
      <w:r>
        <w:rPr/>
        <w:t xml:space="preserve">We tested </w:t>
      </w:r>
      <w:commentRangeStart w:id="20"/>
      <w:r>
        <w:rPr/>
      </w:r>
      <w:commentRangeEnd w:id="19"/>
      <w:r>
        <w:commentReference w:id="19"/>
      </w:r>
      <w:r>
        <w:rPr/>
        <w:t xml:space="preserve">this metagenomic and informatics approach </w:t>
      </w:r>
      <w:r>
        <w:rPr/>
      </w:r>
      <w:commentRangeEnd w:id="20"/>
      <w:r>
        <w:commentReference w:id="20"/>
      </w:r>
      <w:r>
        <w:rPr/>
        <w:t xml:space="preserve">to determine to examine the foraging behaviour </w:t>
      </w:r>
      <w:del w:id="36" w:author="Unknown Author" w:date="2023-03-20T19:18:17Z">
        <w:r>
          <w:rPr/>
          <w:commentReference w:id="21"/>
        </w:r>
      </w:del>
      <w:r>
        <w:rPr/>
        <w:t>of wild bumblebee pollinators, and compare this approach with direct observations and the pollen record, which has shown some incongruency in several floral visitation networks involving smaller bodied fauna (</w:t>
      </w:r>
      <w:r>
        <w:rPr/>
        <w:commentReference w:id="22"/>
      </w:r>
      <w:ins w:id="37" w:author="Paul CaraDonna" w:date="2023-03-01T07:01:00Z">
        <w:del w:id="38" w:author="Unknown Author" w:date="2023-03-20T19:18:56Z">
          <w:r>
            <w:rPr/>
            <w:delText>;</w:delText>
          </w:r>
        </w:del>
      </w:ins>
      <w:ins w:id="39" w:author="Paul CaraDonna" w:date="2023-03-01T07:01:00Z">
        <w:r>
          <w:rPr/>
          <w:t xml:space="preserve"> </w:t>
        </w:r>
      </w:ins>
      <w:r>
        <w:rPr/>
        <w:t>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w:t>
      </w:r>
      <w:commentRangeStart w:id="23"/>
      <w:r>
        <w:rPr/>
        <w:t xml:space="preserve">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w:t>
        </w:r>
        <w:bookmarkEnd w:id="0"/>
        <w:r>
          <w:rPr>
            <w:rStyle w:val="InternetLink"/>
          </w:rPr>
          <w:t>6</w:t>
        </w:r>
      </w:hyperlink>
      <w:r>
        <w:rPr/>
        <w:t>)).</w:t>
      </w:r>
      <w:commentRangeEnd w:id="23"/>
      <w:r>
        <w:commentReference w:id="23"/>
      </w:r>
      <w:r>
        <w:rPr/>
      </w:r>
    </w:p>
    <w:p>
      <w:pPr>
        <w:pStyle w:val="Heading1"/>
        <w:rPr/>
      </w:pPr>
      <w:r>
        <w:rPr/>
        <w:t>2 | METHODS</w:t>
      </w:r>
    </w:p>
    <w:p>
      <w:pPr>
        <w:pStyle w:val="Heading2"/>
        <w:rPr/>
      </w:pPr>
      <w:bookmarkStart w:id="1" w:name="study-system-field-work"/>
      <w:r>
        <w:rPr/>
        <w:t>2.1 Study System &amp; Field Work</w:t>
      </w:r>
    </w:p>
    <w:p>
      <w:pPr>
        <w:pStyle w:val="FirstParagraph"/>
        <w:rPr/>
      </w:pPr>
      <w:r>
        <w:rPr/>
        <w:t xml:space="preserve">Observations and bee sample collection was conducted at </w:t>
      </w:r>
      <w:del w:id="40" w:author="Unknown Author" w:date="2023-03-05T20:25:40Z">
        <w:r>
          <w:rPr/>
          <w:commentReference w:id="24"/>
        </w:r>
      </w:del>
      <w:r>
        <w:rPr/>
        <w:t xml:space="preserve">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(Ogilvie &amp; CaraDonna 2022).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 (Ogilvie &amp; CaraDonna 2022). Corbiculae loads were non-lethally collected from free foraging que</w:t>
      </w:r>
      <w:bookmarkEnd w:id="1"/>
      <w:r>
        <w:rPr/>
        <w:t>ens.</w:t>
      </w:r>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41" w:author="Unknown Author" w:date="2023-03-05T20:26:06Z">
        <w:bookmarkEnd w:id="2"/>
        <w:r>
          <w:rPr>
            <w:i/>
            <w:iCs/>
          </w:rPr>
          <w:commentReference w:id="25"/>
        </w:r>
      </w:del>
    </w:p>
    <w:p>
      <w:pPr>
        <w:pStyle w:val="Heading2"/>
        <w:rPr/>
      </w:pPr>
      <w:r>
        <w:rPr/>
        <w:t>2.3 | Pollen Morphological identification</w:t>
      </w:r>
    </w:p>
    <w:p>
      <w:pPr>
        <w:pStyle w:val="Heading3"/>
        <w:rPr/>
      </w:pPr>
      <w:bookmarkStart w:id="3" w:name="pollen-reference-library"/>
      <w:r>
        <w:rPr/>
        <w:t xml:space="preserve">2.3.1 | </w:t>
      </w:r>
      <w:commentRangeStart w:id="26"/>
      <w:r>
        <w:rPr/>
        <w:t>Pollen Reference Library</w:t>
      </w:r>
      <w:commentRangeEnd w:id="26"/>
      <w:r>
        <w:commentReference w:id="26"/>
      </w:r>
      <w:r>
        <w:rPr/>
      </w:r>
    </w:p>
    <w:p>
      <w:pPr>
        <w:pStyle w:val="FirstParagraph"/>
        <w:rPr/>
      </w:pPr>
      <w:r>
        <w:rPr/>
        <w:t xml:space="preserve">To develop </w:t>
      </w:r>
      <w:del w:id="42" w:author="Unknown Author" w:date="2023-03-20T19:24:58Z">
        <w:r>
          <w:rPr/>
          <w:commentReference w:id="27"/>
        </w:r>
      </w:del>
      <w:r>
        <w:rPr/>
        <w:t>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(Ogilve &amp; CaraDonna 2022),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r>
    </w:p>
    <w:p>
      <w:pPr>
        <w:pStyle w:val="FirstParagraph"/>
        <w:rPr/>
      </w:pPr>
      <w:r>
        <w:rPr/>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w:t>
      </w:r>
      <w:del w:id="43" w:author="Paul CaraDonna" w:date="2023-03-01T10:23:00Z">
        <w:r>
          <w:rPr/>
          <w:delText>,</w:delText>
        </w:r>
      </w:del>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p>
    <w:p>
      <w:pPr>
        <w:pStyle w:val="Heading3"/>
        <w:rPr/>
      </w:pPr>
      <w:bookmarkStart w:id="4" w:name="pollen-corbiculae-loads"/>
      <w:r>
        <w:rPr/>
        <w:t>2.3.2 | Preparation of</w:t>
      </w:r>
      <w:ins w:id="44" w:author="Paul CaraDonna" w:date="2023-03-01T10:24:00Z">
        <w:r>
          <w:rPr/>
          <w:t xml:space="preserve"> </w:t>
        </w:r>
      </w:ins>
      <w:r>
        <w:rPr/>
        <w:t>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Circa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w:t>
      </w:r>
      <w:del w:id="45" w:author="Paul CaraDonna" w:date="2023-03-01T10:24:00Z">
        <w:r>
          <w:rPr/>
          <w:delText>n</w:delText>
        </w:r>
      </w:del>
      <w:r>
        <w:rPr/>
        <w:t xml:space="preserve">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w:t>
      </w:r>
      <w:commentRangeStart w:id="28"/>
      <w:commentRangeStart w:id="29"/>
      <w:r>
        <w:rPr/>
        <w:t>1 Spatial Analyses</w:t>
      </w:r>
      <w:r>
        <w:rPr/>
      </w:r>
      <w:commentRangeEnd w:id="29"/>
      <w:r>
        <w:commentReference w:id="29"/>
      </w:r>
      <w:commentRangeEnd w:id="28"/>
      <w:r>
        <w:commentReference w:id="28"/>
      </w:r>
      <w:r>
        <w:rPr/>
      </w:r>
    </w:p>
    <w:p>
      <w:pPr>
        <w:pStyle w:val="FirstParagraph"/>
        <w:rPr/>
      </w:pPr>
      <w:commentRangeStart w:id="30"/>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w:t>
      </w:r>
      <w:r>
        <w:rPr/>
      </w:r>
      <w:commentRangeEnd w:id="30"/>
      <w:r>
        <w:commentReference w:id="30"/>
      </w:r>
      <w:r>
        <w:rPr/>
        <w:t>. To reduce the list of species to include in the genomic sequence databases, we then generated Species Distribution Models (SDMs) for these taxa to predict their distribution throughout the study area.</w:t>
      </w:r>
    </w:p>
    <w:p>
      <w:pPr>
        <w:pStyle w:val="TextBody"/>
        <w:rPr/>
      </w:pPr>
      <w:bookmarkStart w:id="7" w:name="spatial-analyses"/>
      <w:r>
        <w:rPr/>
        <w:t>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7"/>
    </w:p>
    <w:p>
      <w:pPr>
        <w:pStyle w:val="Heading4"/>
        <w:rPr/>
      </w:pPr>
      <w:bookmarkStart w:id="8" w:name="distribution-modelling"/>
      <w:r>
        <w:rPr/>
        <w:t>2.4.1.2 Distribution Modelling</w:t>
      </w:r>
    </w:p>
    <w:p>
      <w:pPr>
        <w:pStyle w:val="FirstParagraph"/>
        <w:rPr/>
      </w:pPr>
      <w:r>
        <w:rPr/>
        <w:t xml:space="preserve">We used all occurrence records from BIEN (n = 23,919) within a 50km border of the Omernik level 3 ecoregion, which includes the study </w:t>
      </w:r>
      <w:del w:id="46" w:author="Unknown Author" w:date="2023-03-20T19:27:35Z">
        <w:r>
          <w:rPr/>
          <w:commentReference w:id="31"/>
        </w:r>
      </w:del>
      <w:r>
        <w:rPr/>
        <w:t xml:space="preserve">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 xml:space="preserve">To predict the potential distribution of each species </w:t>
      </w:r>
      <w:del w:id="47" w:author="Unknown Author" w:date="2023-03-20T19:27:52Z">
        <w:r>
          <w:rPr/>
          <w:commentReference w:id="32"/>
        </w:r>
      </w:del>
      <w:r>
        <w:rPr/>
        <w:t>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groundtruthed data from a long term experiment 1974-2012, and the field data from 2015, using kendall’s tau.</w:t>
      </w:r>
      <w:bookmarkEnd w:id="9"/>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w:t>
      </w:r>
      <w:moveTo w:id="48" w:author="Paul CaraDonna" w:date="2023-03-01T10:35:00Z">
        <w:r>
          <w:rPr/>
          <w:t>queen</w:t>
        </w:r>
      </w:moveTo>
      <w:r>
        <w:rPr/>
        <w:t xml:space="preserve"> interactions with flowering plants at these studies sites, we identified the plant taxa most frequently visited by queens</w:t>
      </w:r>
      <w:del w:id="49" w:author="Unknown Author" w:date="2023-03-01T16:19:23Z">
        <w:r>
          <w:rPr/>
          <w:commentReference w:id="33"/>
        </w:r>
      </w:del>
      <w:r>
        <w:rPr/>
        <w:t xml:space="preserve"> across all years. We sequenced the 12 most commonly visited taxa twice using samples collected from one site within the Gunnison Basin River Drainage and one individual collected from another more distal population. </w:t>
      </w:r>
      <w:del w:id="50" w:author="Unknown Author" w:date="2023-03-05T20:37:59Z">
        <w:r>
          <w:rPr/>
          <w:commentReference w:id="34"/>
        </w:r>
      </w:del>
      <w:r>
        <w:rPr/>
        <w:t xml:space="preserve">In addition we included a congener - or a species from a closely related genus to serve as an outgroup for all 12 taxa. In addition we sequenced another 15 taxa commonly visited </w:t>
      </w:r>
      <w:ins w:id="51" w:author="Paul CaraDonna" w:date="2023-03-01T10:37:00Z">
        <w:r>
          <w:rPr/>
          <w:t xml:space="preserve">plants </w:t>
        </w:r>
      </w:ins>
      <w:r>
        <w:rPr/>
        <w:t>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w:t>
        </w:r>
        <w:bookmarkEnd w:id="10"/>
        <w:r>
          <w:rPr>
            <w:rStyle w:val="InternetLink"/>
          </w:rPr>
          <w:t>2</w:t>
        </w:r>
      </w:hyperlink>
      <w:r>
        <w:rPr/>
        <w:t>)).</w:t>
      </w:r>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commentRangeStart w:id="35"/>
      <w:r>
        <w:rPr/>
        <w:t>2.5.2.3 | Pollen Genomic DNA Extraction</w:t>
      </w:r>
      <w:commentRangeEnd w:id="35"/>
      <w:r>
        <w:commentReference w:id="35"/>
      </w:r>
      <w:r>
        <w:rPr/>
      </w:r>
    </w:p>
    <w:p>
      <w:pPr>
        <w:pStyle w:val="FirstParagraph"/>
        <w:rPr/>
      </w:pPr>
      <w:r>
        <w:rPr/>
        <w:t xml:space="preserve">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w:t>
      </w:r>
      <w:del w:id="52" w:author="Unknown Author" w:date="2023-03-01T16:20:53Z">
        <w:r>
          <w:rPr/>
          <w:commentReference w:id="36"/>
        </w:r>
      </w:del>
      <w:r>
        <w:rPr/>
        <w:t>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 &amp; Target Enrichment</w:t>
      </w:r>
    </w:p>
    <w:p>
      <w:pPr>
        <w:pStyle w:val="FirstParagraph"/>
        <w:rPr/>
      </w:pPr>
      <w:bookmarkStart w:id="13" w:name="barcode-references-library"/>
      <w:bookmarkStart w:id="14" w:name="X9da7fbf07d7975dad4b594549377e03f2b195c7"/>
      <w:r>
        <w:rPr/>
        <w:t xml:space="preserve">Library preparation </w:t>
      </w:r>
      <w:del w:id="53" w:author="Unknown Author" w:date="2023-03-20T19:33:01Z">
        <w:r>
          <w:rPr/>
          <w:commentReference w:id="37"/>
        </w:r>
      </w:del>
      <w:r>
        <w:rPr/>
        <w:t>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w:t>
      </w:r>
      <w:bookmarkEnd w:id="13"/>
      <w:bookmarkEnd w:id="14"/>
      <w:r>
        <w:rPr/>
        <w:t>is).</w:t>
      </w:r>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xml:space="preserve">)). These sequences were processed in the same manner as our novel sequences. </w:t>
      </w:r>
      <w:commentRangeStart w:id="38"/>
      <w:r>
        <w:rPr/>
        <w:t>The Kraken2 database was built using default parameters. Kraken2 was run on sequences using default parameters (</w:t>
      </w:r>
      <w:r>
        <w:rPr>
          <w:i/>
          <w:iCs/>
        </w:rPr>
        <w:t>APPENDIX 5</w:t>
      </w:r>
      <w:r>
        <w:rPr/>
        <w:t xml:space="preserve">). </w:t>
      </w:r>
      <w:r>
        <w:rPr/>
      </w:r>
      <w:commentRangeEnd w:id="38"/>
      <w:r>
        <w:commentReference w:id="38"/>
      </w:r>
      <w:r>
        <w:rPr/>
        <w:t xml:space="preserve">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w:t>
      </w:r>
      <w:bookmarkEnd w:id="17"/>
      <w:r>
        <w:rPr/>
        <w:t>ult.</w:t>
      </w:r>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In order to precisely classify the contents of each corbiculae load</w:t>
      </w:r>
      <w:ins w:id="54" w:author="Paul CaraDonna" w:date="2023-03-01T10:41:00Z">
        <w:r>
          <w:rPr/>
          <w:t>,</w:t>
        </w:r>
      </w:ins>
      <w:r>
        <w:rPr/>
        <w:t xml:space="preserve">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pollen-morphological-identification"/>
      <w:bookmarkStart w:id="20" w:name="X85509dd71721b56b5889ba24dac2953cf01c862"/>
      <w:bookmarkStart w:id="21" w:name="methods"/>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w:t>
      </w:r>
      <w:del w:id="55" w:author="Unknown Author" w:date="2023-03-01T16:21:36Z">
        <w:r>
          <w:rPr/>
          <w:commentReference w:id="39"/>
        </w:r>
      </w:del>
      <w:r>
        <w:rPr/>
        <w: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there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w:t>
      </w:r>
      <w:bookmarkEnd w:id="19"/>
      <w:bookmarkEnd w:id="20"/>
      <w:bookmarkEnd w:id="21"/>
      <w:r>
        <w:rPr/>
        <w:t xml:space="preserve"> 1%.</w:t>
      </w:r>
    </w:p>
    <w:p>
      <w:pPr>
        <w:pStyle w:val="Heading1"/>
        <w:rPr/>
      </w:pPr>
      <w:r>
        <w:rPr/>
        <w:t>3 | RESULTS</w:t>
      </w:r>
    </w:p>
    <w:p>
      <w:pPr>
        <w:pStyle w:val="Heading2"/>
        <w:rPr/>
      </w:pPr>
      <w:r>
        <w:rPr/>
        <w:t>3.1 | Floral Observations</w:t>
      </w:r>
    </w:p>
    <w:p>
      <w:pPr>
        <w:pStyle w:val="FirstParagraph"/>
        <w:rPr/>
      </w:pPr>
      <w:r>
        <w:rPr/>
        <w:t xml:space="preserve">The six sites were surveyed </w:t>
      </w:r>
      <w:del w:id="56" w:author="Paul CaraDonna" w:date="2023-03-01T10:43:00Z">
        <w:r>
          <w:rPr/>
          <w:delText xml:space="preserve">once </w:delText>
        </w:r>
      </w:del>
      <w:r>
        <w:rPr/>
        <w:t xml:space="preserve">weekly from May 27-July 27 </w:t>
      </w:r>
      <w:commentRangeStart w:id="40"/>
      <w:r>
        <w:rPr/>
        <w:t>for a total of 52 hours</w:t>
      </w:r>
      <w:r>
        <w:rPr/>
      </w:r>
      <w:commentRangeEnd w:id="40"/>
      <w:r>
        <w:commentReference w:id="40"/>
      </w:r>
      <w:r>
        <w:rPr/>
        <w:t>. A total of 723 queen-</w:t>
      </w:r>
      <w:commentRangeStart w:id="41"/>
      <w:r>
        <w:rPr/>
        <w:t xml:space="preserve">pollen </w:t>
      </w:r>
      <w:r>
        <w:rPr/>
      </w:r>
      <w:commentRangeEnd w:id="41"/>
      <w:r>
        <w:commentReference w:id="41"/>
      </w:r>
      <w:r>
        <w:rPr/>
        <w:t xml:space="preserve">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w:t>
      </w:r>
      <w:commentRangeStart w:id="42"/>
      <w:commentRangeStart w:id="43"/>
      <w:r>
        <w:rPr/>
        <w:t>= 3.46</w:t>
      </w:r>
      <w:r>
        <w:rPr/>
      </w:r>
      <w:commentRangeEnd w:id="43"/>
      <w:r>
        <w:commentReference w:id="43"/>
      </w:r>
      <w:r>
        <w:rPr/>
      </w:r>
      <w:commentRangeEnd w:id="42"/>
      <w:r>
        <w:commentReference w:id="42"/>
      </w:r>
      <w:r>
        <w:rPr/>
        <w:t xml:space="preserve">, </w:t>
      </w:r>
      <w:ins w:id="57" w:author="Paul CaraDonna" w:date="2023-03-01T10:44:00Z">
        <w:r>
          <w:rPr/>
          <w:t>median</w:t>
        </w:r>
      </w:ins>
      <w:del w:id="58" w:author="Paul CaraDonna" w:date="2023-03-01T10:44:00Z">
        <w:r>
          <w:rPr/>
          <w:delText>Mdn</w:delText>
        </w:r>
      </w:del>
      <w:r>
        <w:rPr/>
        <w:t xml:space="preserve">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2" w:name="floral-observations"/>
      <w:commentRangeStart w:id="44"/>
      <w:commentRangeStart w:id="45"/>
      <w:r>
        <w:rPr/>
        <w:t>Number of the ten most commonly visited plants which are also in the top ten most common sequences</w:t>
      </w:r>
      <w:bookmarkEnd w:id="22"/>
      <w:r>
        <w:rPr/>
      </w:r>
      <w:commentRangeEnd w:id="45"/>
      <w:r>
        <w:commentReference w:id="45"/>
      </w:r>
      <w:commentRangeEnd w:id="44"/>
      <w:r>
        <w:commentReference w:id="44"/>
      </w:r>
      <w:r>
        <w:rPr/>
      </w:r>
    </w:p>
    <w:p>
      <w:pPr>
        <w:pStyle w:val="Heading2"/>
        <w:rPr/>
      </w:pPr>
      <w:r>
        <w:rPr/>
        <w:t>3.1 | Spatial Analyses</w:t>
      </w:r>
    </w:p>
    <w:p>
      <w:pPr>
        <w:pStyle w:val="TextBody"/>
        <w:rPr/>
      </w:pPr>
      <w:commentRangeStart w:id="46"/>
      <w:r>
        <w:rPr/>
        <w:t xml:space="preserve">The median (25.009 km) of the logistic regression assessing the probability of occurrence of a species record as a function of distance from the study area was used as a threshold distance to include species for distribution modelling. </w:t>
      </w:r>
      <w:r>
        <w:rPr/>
      </w:r>
      <w:commentRangeEnd w:id="46"/>
      <w:r>
        <w:commentReference w:id="46"/>
      </w:r>
      <w:r>
        <w:rPr/>
        <w:t>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59" w:author="Paul CaraDonna" w:date="2023-03-01T10:46: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w:t>
      </w:r>
      <w:del w:id="60" w:author="Paul CaraDonna" w:date="2023-03-01T10:47:00Z">
        <w:r>
          <w:rPr/>
          <w:delText xml:space="preserve"> syndromes</w:delText>
        </w:r>
      </w:del>
      <w:r>
        <w:rPr/>
        <w:t>,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commentRangeStart w:id="47"/>
      <w:r>
        <w:rPr/>
        <w:t>At the six study sites,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commentRangeEnd w:id="47"/>
      <w:r>
        <w:commentReference w:id="47"/>
      </w:r>
      <w:r>
        <w:rPr/>
      </w:r>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commentRangeStart w:id="48"/>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commentRangeEnd w:id="48"/>
      <w:r>
        <w:commentReference w:id="48"/>
      </w:r>
      <w:r>
        <w:rPr/>
      </w:r>
    </w:p>
    <w:p>
      <w:pPr>
        <w:pStyle w:val="Heading3"/>
        <w:rPr/>
      </w:pPr>
      <w:bookmarkStart w:id="24" w:name="metabarcoding-pollen-indentification"/>
      <w:r>
        <w:rPr/>
        <w:t>3.3 | Metabarcoding Pollen Indentification</w:t>
      </w:r>
      <w:bookmarkEnd w:id="24"/>
    </w:p>
    <w:p>
      <w:pPr>
        <w:pStyle w:val="Heading3"/>
        <w:rPr/>
      </w:pPr>
      <w:commentRangeStart w:id="49"/>
      <w:r>
        <w:rPr/>
        <w:t>3.3.1 | Spatial Analyses to identify candidate taxa</w:t>
      </w:r>
      <w:commentRangeEnd w:id="49"/>
      <w:r>
        <w:commentReference w:id="49"/>
      </w:r>
      <w:r>
        <w:rPr/>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commentRangeStart w:id="50"/>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w:t>
      </w:r>
      <w:r>
        <w:rPr/>
      </w:r>
      <w:ins w:id="61" w:author="Unknown Author" w:date="2023-03-01T20:56:17Z">
        <w:commentRangeEnd w:id="50"/>
        <w:r>
          <w:commentReference w:id="50"/>
        </w:r>
        <w:r>
          <w:rPr/>
          <w:commentReference w:id="51"/>
        </w:r>
      </w:ins>
      <w:r>
        <w:rPr/>
        <w:t>,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 xml:space="preserve">Of the previous 58 species compared, 47 of these could be compared to plot based </w:t>
      </w:r>
      <w:del w:id="62" w:author="Unknown Author" w:date="2023-03-01T16:25:46Z">
        <w:r>
          <w:rPr/>
          <w:commentReference w:id="52"/>
        </w:r>
      </w:del>
      <w:r>
        <w:rPr/>
        <w:t>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bookmarkStart w:id="26" w:name="microscopic-pollen-identification"/>
      <w:bookmarkStart w:id="27" w:name="temporal-analysis"/>
      <w:r>
        <w:rPr/>
        <w:t>Modelled dates of when major flowering events occurred compared between 2015 and modelled data</w:t>
      </w:r>
      <w:bookmarkEnd w:id="26"/>
      <w:bookmarkEnd w:id="27"/>
    </w:p>
    <w:p>
      <w:pPr>
        <w:pStyle w:val="Heading2"/>
        <w:rPr/>
      </w:pPr>
      <w:bookmarkStart w:id="28" w:name="molecular-analysis-of-corbiculae-loads"/>
      <w:commentRangeStart w:id="53"/>
      <w:r>
        <w:rPr/>
        <w:t>3.3.1 | Molecular analysis of corbiculae loads</w:t>
      </w:r>
      <w:commentRangeEnd w:id="53"/>
      <w:r>
        <w:commentReference w:id="53"/>
      </w:r>
      <w:r>
        <w:rPr/>
      </w:r>
    </w:p>
    <w:p>
      <w:pPr>
        <w:pStyle w:val="FirstParagraph"/>
        <w:rPr/>
      </w:pPr>
      <w:r>
        <w:rPr/>
        <w:t xml:space="preserve">The </w:t>
      </w:r>
      <w:commentRangeStart w:id="54"/>
      <w:r>
        <w:rPr/>
        <w:t xml:space="preserve">54 </w:t>
      </w:r>
      <w:r>
        <w:rPr/>
      </w:r>
      <w:commentRangeEnd w:id="54"/>
      <w:r>
        <w:commentReference w:id="54"/>
      </w:r>
      <w:r>
        <w:rPr/>
        <w:t xml:space="preserve">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0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w:t>
      </w:r>
      <w:commentRangeStart w:id="55"/>
      <w:r>
        <w:rPr/>
        <w:t>instances</w:t>
      </w:r>
      <w:r>
        <w:rPr/>
      </w:r>
      <w:commentRangeEnd w:id="55"/>
      <w:r>
        <w:commentReference w:id="55"/>
      </w:r>
      <w:r>
        <w:rPr/>
        <w:t xml:space="preserve">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commentRangeStart w:id="56"/>
      <w:commentRangeStart w:id="57"/>
      <w:r>
        <w:rPr/>
        <w:t>To ascertain the extent to which records of multiple species in a family</w:t>
      </w:r>
      <w:r>
        <w:rPr/>
      </w:r>
      <w:commentRangeEnd w:id="57"/>
      <w:r>
        <w:commentReference w:id="57"/>
      </w:r>
      <w:r>
        <w:rPr/>
      </w:r>
      <w:commentRangeEnd w:id="56"/>
      <w:r>
        <w:commentReference w:id="56"/>
      </w:r>
      <w:r>
        <w:rPr/>
        <w:t xml:space="preserve">,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r>
        <w:rPr>
          <w:i/>
          <w:iCs/>
        </w:rPr>
        <w:t>Nemophila 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OUT), and while evidence of visits to </w:t>
      </w:r>
      <w:r>
        <w:rPr>
          <w:i/>
          <w:iCs/>
        </w:rPr>
        <w:t>Caltha</w:t>
      </w:r>
      <w:r>
        <w:rPr/>
        <w:t xml:space="preserve"> and </w:t>
      </w:r>
      <w:r>
        <w:rPr>
          <w:i/>
          <w:iCs/>
        </w:rPr>
        <w:t>Trollius</w:t>
      </w:r>
      <w:r>
        <w:rPr/>
        <w:t xml:space="preserve"> are lacking, due to the association between the reads these results appear unlik</w:t>
      </w:r>
      <w:bookmarkEnd w:id="28"/>
      <w:r>
        <w:rPr/>
        <w:t>ely.</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Queen bee’s via our floral observations. An expected inaccuracy of the classification scheme is in genus level placements, e.g. were </w:t>
      </w:r>
      <w:r>
        <w:rPr>
          <w:i/>
          <w:iCs/>
        </w:rPr>
        <w:t>Epilobium</w:t>
      </w:r>
      <w:r>
        <w:rPr/>
        <w:t xml:space="preserve"> L. (Onagraceae Juss.) spp. were classified. However, given the </w:t>
      </w:r>
      <w:commentRangeStart w:id="58"/>
      <w:commentRangeStart w:id="59"/>
      <w:r>
        <w:rPr/>
        <w:t xml:space="preserve">small size of their </w:t>
      </w:r>
      <w:r>
        <w:rPr/>
      </w:r>
      <w:commentRangeEnd w:id="59"/>
      <w:r>
        <w:commentReference w:id="59"/>
      </w:r>
      <w:r>
        <w:rPr/>
      </w:r>
      <w:commentRangeEnd w:id="58"/>
      <w:r>
        <w:commentReference w:id="58"/>
      </w:r>
      <w:r>
        <w:rPr/>
        <w:t xml:space="preserve">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Xf1861ac642570f5a03736c772bdea3cf6619f1c"/>
      <w:bookmarkStart w:id="30" w:name="results"/>
      <w:bookmarkStart w:id="31" w:name="Xf1861ac642570f5a03736c772bdea3cf6619f1c"/>
      <w:bookmarkStart w:id="32" w:name="results"/>
      <w:bookmarkEnd w:id="31"/>
      <w:bookmarkEnd w:id="32"/>
    </w:p>
    <w:p>
      <w:pPr>
        <w:pStyle w:val="Heading1"/>
        <w:rPr/>
      </w:pPr>
      <w:bookmarkStart w:id="33" w:name="discussion"/>
      <w:r>
        <w:rPr/>
        <w:t>4 | DISCUSSION</w:t>
      </w:r>
    </w:p>
    <w:p>
      <w:pPr>
        <w:pStyle w:val="FirstParagraph"/>
        <w:rPr/>
      </w:pPr>
      <w:commentRangeStart w:id="60"/>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xml:space="preserve">)). This was exemplified in an ecologically relevant scenario, where the results have immediate implications for natural history guided fundamental science and land management. </w:t>
      </w:r>
      <w:r>
        <w:rPr/>
      </w:r>
      <w:commentRangeEnd w:id="60"/>
      <w:r>
        <w:commentReference w:id="60"/>
      </w:r>
      <w:r>
        <w:rPr/>
        <w:t>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w:t>
      </w:r>
      <w:del w:id="63" w:author="Paul CaraDonna" w:date="2023-03-01T11:07:00Z">
        <w:r>
          <w:rPr/>
          <w:delText>,</w:delText>
        </w:r>
      </w:del>
      <w:r>
        <w:rPr/>
        <w:t xml:space="preserv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61"/>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w:t>
      </w:r>
      <w:ins w:id="64" w:author="Paul CaraDonna" w:date="2023-03-01T11:07:00Z">
        <w:r>
          <w:rPr/>
          <w:t>, Ogilvie &amp; CaraDonna 2022</w:t>
        </w:r>
      </w:ins>
      <w:r>
        <w:rPr/>
        <w:t>) Future analyses of the long term data set…</w:t>
      </w:r>
      <w:commentRangeEnd w:id="61"/>
      <w:r>
        <w:commentReference w:id="61"/>
      </w:r>
      <w:r>
        <w:rPr/>
      </w:r>
    </w:p>
    <w:p>
      <w:pPr>
        <w:pStyle w:val="TextBody"/>
        <w:rPr/>
      </w:pPr>
      <w:r>
        <w:rPr/>
        <w:t xml:space="preserve">Results from palynological analyses show that several species of bee show near perfect fidelity to the genus </w:t>
      </w:r>
      <w:r>
        <w:rPr>
          <w:i/>
          <w:iCs/>
        </w:rPr>
        <w:t>Mertensia</w:t>
      </w:r>
      <w:r>
        <w:rPr/>
        <w:t xml:space="preserve"> on </w:t>
      </w:r>
      <w:commentRangeStart w:id="62"/>
      <w:r>
        <w:rPr/>
        <w:t>a per visit basis</w:t>
      </w:r>
      <w:r>
        <w:rPr/>
      </w:r>
      <w:commentRangeEnd w:id="62"/>
      <w:r>
        <w:commentReference w:id="62"/>
      </w:r>
      <w:r>
        <w:rPr/>
        <w:t xml:space="preserve">… General results show high congruence </w:t>
      </w:r>
      <w:commentRangeStart w:id="63"/>
      <w:r>
        <w:rPr/>
        <w:t xml:space="preserve">between foraging and molecular results, indicating that concerns regarding mismatch between observational networks need not persit with </w:t>
      </w:r>
      <w:r>
        <w:rPr>
          <w:i/>
          <w:iCs/>
        </w:rPr>
        <w:t>Bombus</w:t>
      </w:r>
      <w:r>
        <w:rPr/>
        <w:t xml:space="preserve"> studies…</w:t>
      </w:r>
      <w:commentRangeEnd w:id="63"/>
      <w:r>
        <w:commentReference w:id="63"/>
      </w:r>
      <w:r>
        <w:rPr/>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w:t>
      </w:r>
      <w:ins w:id="65" w:author="Paul CaraDonna" w:date="2023-03-01T11:10:00Z">
        <w:r>
          <w:rPr/>
          <w:t xml:space="preserve">key plant families, including: </w:t>
        </w:r>
      </w:ins>
      <w:del w:id="66" w:author="Paul CaraDonna" w:date="2023-03-01T11:10:00Z">
        <w:r>
          <w:rPr/>
          <w:delText xml:space="preserve">the </w:delText>
        </w:r>
      </w:del>
      <w:r>
        <w:rPr/>
        <w:t xml:space="preserve">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w:t>
      </w:r>
      <w:commentRangeStart w:id="64"/>
      <w:r>
        <w:rPr/>
        <w:t xml:space="preserve">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commentRangeEnd w:id="64"/>
      <w:r>
        <w:commentReference w:id="64"/>
      </w:r>
      <w:r>
        <w:rPr/>
      </w:r>
    </w:p>
    <w:p>
      <w:pPr>
        <w:pStyle w:val="TextBody"/>
        <w:rPr/>
      </w:pPr>
      <w:commentRangeStart w:id="65"/>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commentRangeEnd w:id="65"/>
      <w:r>
        <w:commentReference w:id="65"/>
      </w:r>
      <w:r>
        <w:rPr/>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ins w:id="67" w:author="Paul CaraDonna" w:date="2023-03-01T11:14:00Z">
        <w:r>
          <w:rPr/>
          <w:t>Here we demonstrate how…</w:t>
        </w:r>
      </w:ins>
      <w:r>
        <w:rPr/>
        <w:t xml:space="preserve">We </w:t>
      </w:r>
      <w:commentRangeStart w:id="66"/>
      <w:r>
        <w:rPr/>
        <w:t xml:space="preserve">believe </w:t>
      </w:r>
      <w:r>
        <w:rPr/>
      </w:r>
      <w:commentRangeEnd w:id="66"/>
      <w:r>
        <w:commentReference w:id="66"/>
      </w:r>
      <w:r>
        <w:rPr/>
        <w:t xml:space="preserve">that the combination of spatial and temporal models, united and guided by localized natural history knowledge, provides the essential components of a </w:t>
      </w:r>
      <w:commentRangeStart w:id="67"/>
      <w:r>
        <w:rPr/>
        <w:t xml:space="preserve">bayesian framework </w:t>
      </w:r>
      <w:r>
        <w:rPr/>
      </w:r>
      <w:commentRangeEnd w:id="67"/>
      <w:r>
        <w:commentReference w:id="67"/>
      </w:r>
      <w:r>
        <w:rPr/>
        <w:t xml:space="preserve">for approaching the coarse elucidation of ecological interactions using DNA Barcoding. Herein we crudely utilized this thinking via binary outcomes, </w:t>
      </w:r>
      <w:commentRangeStart w:id="68"/>
      <w:r>
        <w:rPr/>
        <w:t>should a species predicted be predicted present or not</w:t>
      </w:r>
      <w:r>
        <w:rPr/>
      </w:r>
      <w:commentRangeEnd w:id="68"/>
      <w:r>
        <w:commentReference w:id="68"/>
      </w:r>
      <w:r>
        <w:rPr/>
        <w:t>? Is it unequivocally flowering or not? Myriad data show biological systems and ecological interactions have more variance than can be reasonably discretely parsed</w:t>
      </w:r>
      <w:ins w:id="68" w:author="Paul CaraDonna" w:date="2023-03-01T11:15:00Z">
        <w:r>
          <w:rPr/>
          <w:t xml:space="preserve"> (e.g., CaraDonna &amp; Waser 2020)</w:t>
        </w:r>
      </w:ins>
      <w:r>
        <w:rPr/>
        <w:t xml:space="preserve">. We expect that within a bayesian framework studies of pollinator </w:t>
      </w:r>
      <w:commentRangeStart w:id="69"/>
      <w:r>
        <w:rPr/>
        <w:t xml:space="preserve">behavior </w:t>
      </w:r>
      <w:r>
        <w:rPr/>
      </w:r>
      <w:commentRangeEnd w:id="69"/>
      <w:r>
        <w:commentReference w:id="69"/>
      </w:r>
      <w:r>
        <w:rPr/>
        <w:t>may be enacted via this approach at a landscape level, e.g. the scale of an entire drainage basin such as the Gunnison which is quickly becoming one of the worlds few model ecosystems</w:t>
      </w:r>
      <w:ins w:id="69" w:author="Paul CaraDonna" w:date="2023-03-01T11:16:00Z">
        <w:r>
          <w:rPr/>
          <w:t xml:space="preserve"> (Billick and Price 2009 Ecology of Place?)</w:t>
        </w:r>
      </w:ins>
      <w:r>
        <w:rPr/>
        <w:t>.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ecological fieldwork, assisted with analyses, and writing. </w:t>
      </w:r>
      <w:r>
        <w:rPr/>
        <w:t>P.J.C conducted ecological fieldwork, assisted with ecological analyses, and writing.</w:t>
      </w:r>
      <w:moveToRangeEnd w:id="35"/>
      <w:r>
        <w:rPr/>
        <w:t xml:space="preserve"> E.J.W. prepared, imaged, and collected trait data on pollen reference slides, and assisted with analysis of trait data and writing a dichotomous key. S.T. assisted with spatial analyses and writing. J.B.F. conceived, and designed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6" w:name="references"/>
      <w:r>
        <w:rPr/>
        <w:t>References</w:t>
      </w:r>
      <w:bookmarkEnd w:id="36"/>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val="false"/>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val="false"/>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7" w:name="supporting"/>
      <w:bookmarkStart w:id="38" w:name="pollen-cluster-results-should-be-here"/>
      <w:bookmarkStart w:id="39" w:name="supporting"/>
      <w:bookmarkStart w:id="40" w:name="pollen-cluster-results-should-be-here"/>
      <w:bookmarkEnd w:id="39"/>
      <w:bookmarkEnd w:id="40"/>
      <w:r>
        <w:br w:type="page"/>
      </w:r>
    </w:p>
    <w:p>
      <w:pPr>
        <w:pStyle w:val="Heading1"/>
        <w:rPr/>
      </w:pPr>
      <w:bookmarkStart w:id="41" w:name="references-1"/>
      <w:r>
        <w:rPr/>
        <w:t>References</w:t>
      </w:r>
    </w:p>
    <w:p>
      <w:pPr>
        <w:pStyle w:val="Bibliography"/>
        <w:rPr/>
      </w:pPr>
      <w:bookmarkStart w:id="42" w:name="refs"/>
      <w:bookmarkStart w:id="43" w:name="ref-ackerfield2015flora"/>
      <w:r>
        <w:rPr/>
        <w:t xml:space="preserve">Ackerfield, J. (2015). </w:t>
      </w:r>
      <w:r>
        <w:rPr>
          <w:i/>
          <w:iCs/>
        </w:rPr>
        <w:t>Flora of colorado</w:t>
      </w:r>
      <w:r>
        <w:rPr/>
        <w:t>. BRIT Press Fort Worth.</w:t>
      </w:r>
      <w:bookmarkEnd w:id="43"/>
    </w:p>
    <w:p>
      <w:pPr>
        <w:pStyle w:val="Bibliography"/>
        <w:rPr/>
      </w:pPr>
      <w:bookmarkStart w:id="44"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4"/>
    </w:p>
    <w:p>
      <w:pPr>
        <w:pStyle w:val="Bibliography"/>
        <w:rPr/>
      </w:pPr>
      <w:bookmarkStart w:id="45" w:name="ref-aldous1919eradicating"/>
      <w:r>
        <w:rPr/>
        <w:t xml:space="preserve">Aldous, A.E. (1919). </w:t>
      </w:r>
      <w:r>
        <w:rPr>
          <w:i/>
          <w:iCs/>
        </w:rPr>
        <w:t>Eradicating tall larkspur on cattle ranges in the national forest</w:t>
      </w:r>
      <w:r>
        <w:rPr/>
        <w:t>. US Department of Agriculture.</w:t>
      </w:r>
      <w:bookmarkEnd w:id="45"/>
    </w:p>
    <w:p>
      <w:pPr>
        <w:pStyle w:val="Bibliography"/>
        <w:rPr/>
      </w:pPr>
      <w:bookmarkStart w:id="46"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6"/>
    </w:p>
    <w:p>
      <w:pPr>
        <w:pStyle w:val="Bibliography"/>
        <w:rPr/>
      </w:pPr>
      <w:bookmarkStart w:id="47" w:name="ref-allred2012flora"/>
      <w:r>
        <w:rPr/>
        <w:t xml:space="preserve">Allred, K.W. &amp; Ivey, R. (2012). Flora neomexicana III: An illustrated identification manual. </w:t>
      </w:r>
      <w:r>
        <w:rPr>
          <w:i/>
          <w:iCs/>
        </w:rPr>
        <w:t>Lulu. com</w:t>
      </w:r>
      <w:r>
        <w:rPr/>
        <w:t>.</w:t>
      </w:r>
      <w:bookmarkEnd w:id="47"/>
    </w:p>
    <w:p>
      <w:pPr>
        <w:pStyle w:val="Bibliography"/>
        <w:rPr/>
      </w:pPr>
      <w:bookmarkStart w:id="48"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8"/>
    </w:p>
    <w:p>
      <w:pPr>
        <w:pStyle w:val="Bibliography"/>
        <w:rPr/>
      </w:pPr>
      <w:bookmarkStart w:id="49"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9"/>
    </w:p>
    <w:p>
      <w:pPr>
        <w:pStyle w:val="Bibliography"/>
        <w:rPr/>
      </w:pPr>
      <w:bookmarkStart w:id="50"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50"/>
    </w:p>
    <w:p>
      <w:pPr>
        <w:pStyle w:val="Bibliography"/>
        <w:rPr/>
      </w:pPr>
      <w:bookmarkStart w:id="51"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1"/>
    </w:p>
    <w:p>
      <w:pPr>
        <w:pStyle w:val="Bibliography"/>
        <w:rPr/>
      </w:pPr>
      <w:bookmarkStart w:id="52"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2"/>
    </w:p>
    <w:p>
      <w:pPr>
        <w:pStyle w:val="Bibliography"/>
        <w:rPr/>
      </w:pPr>
      <w:bookmarkStart w:id="53"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3"/>
    </w:p>
    <w:p>
      <w:pPr>
        <w:pStyle w:val="Bibliography"/>
        <w:rPr/>
      </w:pPr>
      <w:bookmarkStart w:id="54"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4"/>
    </w:p>
    <w:p>
      <w:pPr>
        <w:pStyle w:val="Bibliography"/>
        <w:rPr/>
      </w:pPr>
      <w:bookmarkStart w:id="55"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5"/>
    </w:p>
    <w:p>
      <w:pPr>
        <w:pStyle w:val="Bibliography"/>
        <w:rPr/>
      </w:pPr>
      <w:bookmarkStart w:id="56"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6"/>
    </w:p>
    <w:p>
      <w:pPr>
        <w:pStyle w:val="Bibliography"/>
        <w:rPr/>
      </w:pPr>
      <w:bookmarkStart w:id="57"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7"/>
    </w:p>
    <w:p>
      <w:pPr>
        <w:pStyle w:val="Bibliography"/>
        <w:rPr/>
      </w:pPr>
      <w:bookmarkStart w:id="58"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8"/>
    </w:p>
    <w:p>
      <w:pPr>
        <w:pStyle w:val="Bibliography"/>
        <w:rPr/>
      </w:pPr>
      <w:bookmarkStart w:id="59"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9"/>
    </w:p>
    <w:p>
      <w:pPr>
        <w:pStyle w:val="Bibliography"/>
        <w:rPr/>
      </w:pPr>
      <w:bookmarkStart w:id="60"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0"/>
    </w:p>
    <w:p>
      <w:pPr>
        <w:pStyle w:val="Bibliography"/>
        <w:rPr/>
      </w:pPr>
      <w:bookmarkStart w:id="61"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1"/>
    </w:p>
    <w:p>
      <w:pPr>
        <w:pStyle w:val="Bibliography"/>
        <w:rPr/>
      </w:pPr>
      <w:bookmarkStart w:id="62"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2"/>
    </w:p>
    <w:p>
      <w:pPr>
        <w:pStyle w:val="Bibliography"/>
        <w:rPr/>
      </w:pPr>
      <w:bookmarkStart w:id="63"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3"/>
    </w:p>
    <w:p>
      <w:pPr>
        <w:pStyle w:val="Bibliography"/>
        <w:rPr/>
      </w:pPr>
      <w:bookmarkStart w:id="64" w:name="ref-betancourt2005implementing"/>
      <w:r>
        <w:rPr/>
        <w:t>Betancourt, J.L., Schwartz, M.D., Breshears, D.D., Cayan, D.R., Dettinger, M.D., Inouye, D.W., Post, E. &amp; Reed, B.C. (2005). Implementing a US national phenology network.</w:t>
      </w:r>
      <w:bookmarkEnd w:id="64"/>
    </w:p>
    <w:p>
      <w:pPr>
        <w:pStyle w:val="Bibliography"/>
        <w:rPr/>
      </w:pPr>
      <w:bookmarkStart w:id="65" w:name="ref-bingham1998efficient"/>
      <w:r>
        <w:rPr/>
        <w:t xml:space="preserve">Bingham, R.A. &amp; Orthner, A.R. (1998). Efficient pollination of alpine plants. </w:t>
      </w:r>
      <w:r>
        <w:rPr>
          <w:i/>
          <w:iCs/>
        </w:rPr>
        <w:t>Nature</w:t>
      </w:r>
      <w:r>
        <w:rPr/>
        <w:t xml:space="preserve">, </w:t>
      </w:r>
      <w:r>
        <w:rPr>
          <w:b/>
          <w:bCs/>
        </w:rPr>
        <w:t>391</w:t>
      </w:r>
      <w:r>
        <w:rPr/>
        <w:t>, 238–239.</w:t>
      </w:r>
      <w:bookmarkEnd w:id="65"/>
    </w:p>
    <w:p>
      <w:pPr>
        <w:pStyle w:val="Bibliography"/>
        <w:rPr/>
      </w:pPr>
      <w:bookmarkStart w:id="66"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6"/>
    </w:p>
    <w:p>
      <w:pPr>
        <w:pStyle w:val="Bibliography"/>
        <w:rPr/>
      </w:pPr>
      <w:bookmarkStart w:id="67"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7"/>
    </w:p>
    <w:p>
      <w:pPr>
        <w:pStyle w:val="Bibliography"/>
        <w:rPr/>
      </w:pPr>
      <w:bookmarkStart w:id="68"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8"/>
    </w:p>
    <w:p>
      <w:pPr>
        <w:pStyle w:val="Bibliography"/>
        <w:rPr/>
      </w:pPr>
      <w:bookmarkStart w:id="69"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9"/>
    </w:p>
    <w:p>
      <w:pPr>
        <w:pStyle w:val="Bibliography"/>
        <w:rPr/>
      </w:pPr>
      <w:bookmarkStart w:id="70"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0"/>
    </w:p>
    <w:p>
      <w:pPr>
        <w:pStyle w:val="Bibliography"/>
        <w:rPr/>
      </w:pPr>
      <w:bookmarkStart w:id="71"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1"/>
    </w:p>
    <w:p>
      <w:pPr>
        <w:pStyle w:val="Bibliography"/>
        <w:rPr/>
      </w:pPr>
      <w:bookmarkStart w:id="72"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2"/>
    </w:p>
    <w:p>
      <w:pPr>
        <w:pStyle w:val="Bibliography"/>
        <w:rPr/>
      </w:pPr>
      <w:bookmarkStart w:id="73"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3"/>
    </w:p>
    <w:p>
      <w:pPr>
        <w:pStyle w:val="Bibliography"/>
        <w:rPr/>
      </w:pPr>
      <w:bookmarkStart w:id="74"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4"/>
    </w:p>
    <w:p>
      <w:pPr>
        <w:pStyle w:val="Bibliography"/>
        <w:rPr/>
      </w:pPr>
      <w:bookmarkStart w:id="75"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5"/>
    </w:p>
    <w:p>
      <w:pPr>
        <w:pStyle w:val="Bibliography"/>
        <w:rPr/>
      </w:pPr>
      <w:bookmarkStart w:id="76"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6"/>
    </w:p>
    <w:p>
      <w:pPr>
        <w:pStyle w:val="Bibliography"/>
        <w:rPr/>
      </w:pPr>
      <w:bookmarkStart w:id="77"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7"/>
    </w:p>
    <w:p>
      <w:pPr>
        <w:pStyle w:val="Bibliography"/>
        <w:rPr/>
      </w:pPr>
      <w:bookmarkStart w:id="78"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8"/>
    </w:p>
    <w:p>
      <w:pPr>
        <w:pStyle w:val="Bibliography"/>
        <w:rPr/>
      </w:pPr>
      <w:bookmarkStart w:id="79"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9"/>
    </w:p>
    <w:p>
      <w:pPr>
        <w:pStyle w:val="Bibliography"/>
        <w:rPr/>
      </w:pPr>
      <w:bookmarkStart w:id="80" w:name="ref-coissac2016barcodes"/>
      <w:r>
        <w:rPr/>
        <w:t>Coissac, E., Hollingsworth, P.M., Lavergne, S. &amp; Taberlet, P. (2016). From barcodes to genomes: Extending the concept of DNA barcoding.</w:t>
      </w:r>
      <w:bookmarkEnd w:id="80"/>
    </w:p>
    <w:p>
      <w:pPr>
        <w:pStyle w:val="Bibliography"/>
        <w:rPr/>
      </w:pPr>
      <w:bookmarkStart w:id="81"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1"/>
    </w:p>
    <w:p>
      <w:pPr>
        <w:pStyle w:val="Bibliography"/>
        <w:rPr/>
      </w:pPr>
      <w:bookmarkStart w:id="82"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2"/>
    </w:p>
    <w:p>
      <w:pPr>
        <w:pStyle w:val="Bibliography"/>
        <w:rPr/>
      </w:pPr>
      <w:bookmarkStart w:id="83" w:name="ref-cooke1976arroyos"/>
      <w:r>
        <w:rPr/>
        <w:t xml:space="preserve">Cooke, R.U. &amp; Reeves, R.W. (1976). </w:t>
      </w:r>
      <w:r>
        <w:rPr>
          <w:i/>
          <w:iCs/>
        </w:rPr>
        <w:t>Arroyos and environmental change in the american south-west</w:t>
      </w:r>
      <w:r>
        <w:rPr/>
        <w:t>. Clarendon Press.</w:t>
      </w:r>
      <w:bookmarkEnd w:id="83"/>
    </w:p>
    <w:p>
      <w:pPr>
        <w:pStyle w:val="Bibliography"/>
        <w:rPr/>
      </w:pPr>
      <w:bookmarkStart w:id="84"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4"/>
    </w:p>
    <w:p>
      <w:pPr>
        <w:pStyle w:val="Bibliography"/>
        <w:rPr/>
      </w:pPr>
      <w:bookmarkStart w:id="85"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5"/>
    </w:p>
    <w:p>
      <w:pPr>
        <w:pStyle w:val="Bibliography"/>
        <w:rPr/>
      </w:pPr>
      <w:bookmarkStart w:id="86" w:name="ref-dahl1990wetlands"/>
      <w:r>
        <w:rPr/>
        <w:t xml:space="preserve">Dahl, T.E. (1990). </w:t>
      </w:r>
      <w:r>
        <w:rPr>
          <w:i/>
          <w:iCs/>
        </w:rPr>
        <w:t>Wetlands losses in the united states, 1780’s to 1980’s</w:t>
      </w:r>
      <w:r>
        <w:rPr/>
        <w:t>. US Department of the Interior, Fish; Wildlife Service.</w:t>
      </w:r>
      <w:bookmarkEnd w:id="86"/>
    </w:p>
    <w:p>
      <w:pPr>
        <w:pStyle w:val="Bibliography"/>
        <w:rPr/>
      </w:pPr>
      <w:bookmarkStart w:id="87" w:name="ref-davis2022new"/>
      <w:r>
        <w:rPr/>
        <w:t xml:space="preserve">Davis, C.C., Lyra, G.M., Park, D.S., Asprino, R., Maruyama, R., Torquato, D., Cook, B.I. &amp; Ellison, A.M. (2022). New directions in tropical phenology. </w:t>
      </w:r>
      <w:r>
        <w:rPr>
          <w:i/>
          <w:iCs/>
        </w:rPr>
        <w:t>Trends in Ecology &amp; Evolution</w:t>
      </w:r>
      <w:r>
        <w:rPr/>
        <w:t>.</w:t>
      </w:r>
      <w:bookmarkEnd w:id="87"/>
    </w:p>
    <w:p>
      <w:pPr>
        <w:pStyle w:val="Bibliography"/>
        <w:rPr/>
      </w:pPr>
      <w:bookmarkStart w:id="88"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8"/>
    </w:p>
    <w:p>
      <w:pPr>
        <w:pStyle w:val="Bibliography"/>
        <w:rPr/>
      </w:pPr>
      <w:bookmarkStart w:id="89"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9"/>
    </w:p>
    <w:p>
      <w:pPr>
        <w:pStyle w:val="Bibliography"/>
        <w:rPr/>
      </w:pPr>
      <w:bookmarkStart w:id="90"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0"/>
    </w:p>
    <w:p>
      <w:pPr>
        <w:pStyle w:val="Bibliography"/>
        <w:rPr/>
      </w:pPr>
      <w:bookmarkStart w:id="91"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1"/>
    </w:p>
    <w:p>
      <w:pPr>
        <w:pStyle w:val="Bibliography"/>
        <w:rPr/>
      </w:pPr>
      <w:bookmarkStart w:id="92"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2"/>
    </w:p>
    <w:p>
      <w:pPr>
        <w:pStyle w:val="Bibliography"/>
        <w:rPr/>
      </w:pPr>
      <w:bookmarkStart w:id="93"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3"/>
    </w:p>
    <w:p>
      <w:pPr>
        <w:pStyle w:val="Bibliography"/>
        <w:rPr/>
      </w:pPr>
      <w:bookmarkStart w:id="94" w:name="ref-flora1993flora"/>
      <w:r>
        <w:rPr/>
        <w:t xml:space="preserve">Flora of North America Editorial Committee, eds. (1993+). </w:t>
      </w:r>
      <w:r>
        <w:rPr>
          <w:i/>
          <w:iCs/>
        </w:rPr>
        <w:t>Flora of north america north of mexico [online]</w:t>
      </w:r>
      <w:r>
        <w:rPr/>
        <w:t>. Oxford University Press on Demand.</w:t>
      </w:r>
      <w:bookmarkEnd w:id="94"/>
    </w:p>
    <w:p>
      <w:pPr>
        <w:pStyle w:val="Bibliography"/>
        <w:rPr/>
      </w:pPr>
      <w:bookmarkStart w:id="95"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5"/>
    </w:p>
    <w:p>
      <w:pPr>
        <w:pStyle w:val="Bibliography"/>
        <w:rPr/>
      </w:pPr>
      <w:bookmarkStart w:id="96" w:name="ref-Gage2013HistoricalRO"/>
      <w:r>
        <w:rPr/>
        <w:t>Gage, E. &amp; Cooper, D.J. (2013). Historical range of variation assessment for wetland and riparian ecosystems, u.s. Forest service rocky mountain region</w:t>
      </w:r>
      <w:bookmarkEnd w:id="96"/>
    </w:p>
    <w:p>
      <w:pPr>
        <w:pStyle w:val="Bibliography"/>
        <w:rPr/>
      </w:pPr>
      <w:bookmarkStart w:id="97" w:name="ref-goulson2010bumblebees"/>
      <w:r>
        <w:rPr/>
        <w:t xml:space="preserve">Goulson, D. (2010). </w:t>
      </w:r>
      <w:r>
        <w:rPr>
          <w:i/>
          <w:iCs/>
        </w:rPr>
        <w:t>Bumblebees: Behaviour, ecology, and conservation</w:t>
      </w:r>
      <w:r>
        <w:rPr/>
        <w:t>. Oxford University Press on Demand.</w:t>
      </w:r>
      <w:bookmarkEnd w:id="97"/>
    </w:p>
    <w:p>
      <w:pPr>
        <w:pStyle w:val="Bibliography"/>
        <w:rPr/>
      </w:pPr>
      <w:bookmarkStart w:id="98"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8"/>
    </w:p>
    <w:p>
      <w:pPr>
        <w:pStyle w:val="Bibliography"/>
        <w:rPr/>
      </w:pPr>
      <w:bookmarkStart w:id="99"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9"/>
    </w:p>
    <w:p>
      <w:pPr>
        <w:pStyle w:val="Bibliography"/>
        <w:rPr/>
      </w:pPr>
      <w:bookmarkStart w:id="100"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0"/>
    </w:p>
    <w:p>
      <w:pPr>
        <w:pStyle w:val="Bibliography"/>
        <w:rPr/>
      </w:pPr>
      <w:bookmarkStart w:id="101"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1"/>
    </w:p>
    <w:p>
      <w:pPr>
        <w:pStyle w:val="Bibliography"/>
        <w:rPr/>
      </w:pPr>
      <w:bookmarkStart w:id="102"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2"/>
    </w:p>
    <w:p>
      <w:pPr>
        <w:pStyle w:val="Bibliography"/>
        <w:rPr/>
      </w:pPr>
      <w:bookmarkStart w:id="103"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3"/>
    </w:p>
    <w:p>
      <w:pPr>
        <w:pStyle w:val="Bibliography"/>
        <w:rPr/>
      </w:pPr>
      <w:bookmarkStart w:id="104"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4"/>
    </w:p>
    <w:p>
      <w:pPr>
        <w:pStyle w:val="Bibliography"/>
        <w:rPr/>
      </w:pPr>
      <w:bookmarkStart w:id="105"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5"/>
    </w:p>
    <w:p>
      <w:pPr>
        <w:pStyle w:val="Bibliography"/>
        <w:rPr/>
      </w:pPr>
      <w:bookmarkStart w:id="106"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6"/>
    </w:p>
    <w:p>
      <w:pPr>
        <w:pStyle w:val="Bibliography"/>
        <w:rPr/>
      </w:pPr>
      <w:bookmarkStart w:id="107"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7"/>
    </w:p>
    <w:p>
      <w:pPr>
        <w:pStyle w:val="Bibliography"/>
        <w:rPr/>
      </w:pPr>
      <w:bookmarkStart w:id="108" w:name="ref-hitchcock2018flora"/>
      <w:r>
        <w:rPr/>
        <w:t xml:space="preserve">Hitchcock, C.L. &amp; Cronquist, A. (2018). </w:t>
      </w:r>
      <w:r>
        <w:rPr>
          <w:i/>
          <w:iCs/>
        </w:rPr>
        <w:t>Flora of the pacific northwest: An illustrated manual</w:t>
      </w:r>
      <w:r>
        <w:rPr/>
        <w:t>. University of Washington Press.</w:t>
      </w:r>
      <w:bookmarkEnd w:id="108"/>
    </w:p>
    <w:p>
      <w:pPr>
        <w:pStyle w:val="Bibliography"/>
        <w:rPr/>
      </w:pPr>
      <w:bookmarkStart w:id="109"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9"/>
    </w:p>
    <w:p>
      <w:pPr>
        <w:pStyle w:val="Bibliography"/>
        <w:rPr/>
      </w:pPr>
      <w:bookmarkStart w:id="110"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10"/>
    </w:p>
    <w:p>
      <w:pPr>
        <w:pStyle w:val="Bibliography"/>
        <w:rPr/>
      </w:pPr>
      <w:bookmarkStart w:id="111"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1"/>
    </w:p>
    <w:p>
      <w:pPr>
        <w:pStyle w:val="Bibliography"/>
        <w:rPr/>
      </w:pPr>
      <w:bookmarkStart w:id="112"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2"/>
    </w:p>
    <w:p>
      <w:pPr>
        <w:pStyle w:val="Bibliography"/>
        <w:rPr/>
      </w:pPr>
      <w:bookmarkStart w:id="113"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3"/>
    </w:p>
    <w:p>
      <w:pPr>
        <w:pStyle w:val="Bibliography"/>
        <w:rPr/>
      </w:pPr>
      <w:bookmarkStart w:id="114" w:name="ref-jepson2022online"/>
      <w:r>
        <w:rPr>
          <w:i/>
          <w:iCs/>
        </w:rPr>
        <w:t>Jepson flora project</w:t>
      </w:r>
      <w:r>
        <w:rPr/>
        <w:t>. (2020).</w:t>
      </w:r>
      <w:bookmarkEnd w:id="114"/>
    </w:p>
    <w:p>
      <w:pPr>
        <w:pStyle w:val="Bibliography"/>
        <w:rPr/>
      </w:pPr>
      <w:bookmarkStart w:id="115"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5"/>
    </w:p>
    <w:p>
      <w:pPr>
        <w:pStyle w:val="Bibliography"/>
        <w:rPr/>
      </w:pPr>
      <w:bookmarkStart w:id="116"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6"/>
    </w:p>
    <w:p>
      <w:pPr>
        <w:pStyle w:val="Bibliography"/>
        <w:rPr/>
      </w:pPr>
      <w:bookmarkStart w:id="117"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7"/>
    </w:p>
    <w:p>
      <w:pPr>
        <w:pStyle w:val="Bibliography"/>
        <w:rPr/>
      </w:pPr>
      <w:bookmarkStart w:id="118"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8"/>
    </w:p>
    <w:p>
      <w:pPr>
        <w:pStyle w:val="Bibliography"/>
        <w:rPr/>
      </w:pPr>
      <w:bookmarkStart w:id="119" w:name="ref-keane2002cascading"/>
      <w:r>
        <w:rPr/>
        <w:t>Keane, R.E. (2002). Cascading effects of fire exclusion in rocky mountain ecosystems: A literature review.</w:t>
      </w:r>
      <w:bookmarkEnd w:id="119"/>
    </w:p>
    <w:p>
      <w:pPr>
        <w:pStyle w:val="Bibliography"/>
        <w:rPr/>
      </w:pPr>
      <w:bookmarkStart w:id="120"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0"/>
    </w:p>
    <w:p>
      <w:pPr>
        <w:pStyle w:val="Bibliography"/>
        <w:rPr/>
      </w:pPr>
      <w:bookmarkStart w:id="121"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1"/>
    </w:p>
    <w:p>
      <w:pPr>
        <w:pStyle w:val="Bibliography"/>
        <w:rPr/>
      </w:pPr>
      <w:bookmarkStart w:id="122"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2"/>
    </w:p>
    <w:p>
      <w:pPr>
        <w:pStyle w:val="Bibliography"/>
        <w:rPr/>
      </w:pPr>
      <w:bookmarkStart w:id="123"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3"/>
    </w:p>
    <w:p>
      <w:pPr>
        <w:pStyle w:val="Bibliography"/>
        <w:rPr/>
      </w:pPr>
      <w:bookmarkStart w:id="124"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4"/>
    </w:p>
    <w:p>
      <w:pPr>
        <w:pStyle w:val="Bibliography"/>
        <w:rPr/>
      </w:pPr>
      <w:bookmarkStart w:id="125"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5"/>
    </w:p>
    <w:p>
      <w:pPr>
        <w:pStyle w:val="Bibliography"/>
        <w:rPr/>
      </w:pPr>
      <w:bookmarkStart w:id="126"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6"/>
    </w:p>
    <w:p>
      <w:pPr>
        <w:pStyle w:val="Bibliography"/>
        <w:rPr/>
      </w:pPr>
      <w:bookmarkStart w:id="127" w:name="ref-lesica2012manual"/>
      <w:r>
        <w:rPr/>
        <w:t xml:space="preserve">Lesica, P., Lavin, M. &amp; Stickney, P.F. (2012). </w:t>
      </w:r>
      <w:r>
        <w:rPr>
          <w:i/>
          <w:iCs/>
        </w:rPr>
        <w:t>Manual of montana vascular plants</w:t>
      </w:r>
      <w:r>
        <w:rPr/>
        <w:t>. Brit Press.</w:t>
      </w:r>
      <w:bookmarkEnd w:id="127"/>
    </w:p>
    <w:p>
      <w:pPr>
        <w:pStyle w:val="Bibliography"/>
        <w:rPr/>
      </w:pPr>
      <w:bookmarkStart w:id="128"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8"/>
    </w:p>
    <w:p>
      <w:pPr>
        <w:pStyle w:val="Bibliography"/>
        <w:rPr/>
      </w:pPr>
      <w:bookmarkStart w:id="129"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9"/>
    </w:p>
    <w:p>
      <w:pPr>
        <w:pStyle w:val="Bibliography"/>
        <w:rPr/>
      </w:pPr>
      <w:bookmarkStart w:id="130"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30"/>
    </w:p>
    <w:p>
      <w:pPr>
        <w:pStyle w:val="Bibliography"/>
        <w:rPr/>
      </w:pPr>
      <w:bookmarkStart w:id="131"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1"/>
    </w:p>
    <w:p>
      <w:pPr>
        <w:pStyle w:val="Bibliography"/>
        <w:rPr/>
      </w:pPr>
      <w:bookmarkStart w:id="132"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2"/>
    </w:p>
    <w:p>
      <w:pPr>
        <w:pStyle w:val="Bibliography"/>
        <w:rPr/>
      </w:pPr>
      <w:bookmarkStart w:id="133"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3"/>
    </w:p>
    <w:p>
      <w:pPr>
        <w:pStyle w:val="Bibliography"/>
        <w:rPr/>
      </w:pPr>
      <w:bookmarkStart w:id="134"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4"/>
    </w:p>
    <w:p>
      <w:pPr>
        <w:pStyle w:val="Bibliography"/>
        <w:rPr/>
      </w:pPr>
      <w:bookmarkStart w:id="135"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5"/>
    </w:p>
    <w:p>
      <w:pPr>
        <w:pStyle w:val="Bibliography"/>
        <w:rPr/>
      </w:pPr>
      <w:bookmarkStart w:id="136"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6"/>
    </w:p>
    <w:p>
      <w:pPr>
        <w:pStyle w:val="Bibliography"/>
        <w:rPr/>
      </w:pPr>
      <w:bookmarkStart w:id="137" w:name="ref-mainali2022alpha"/>
      <w:r>
        <w:rPr/>
        <w:t xml:space="preserve">Mainali, K. &amp; Slud, E. (2022). </w:t>
      </w:r>
      <w:r>
        <w:rPr>
          <w:i/>
          <w:iCs/>
        </w:rPr>
        <w:t>CooccurrenceAffinity: Affinity in cooccrrence data</w:t>
      </w:r>
      <w:r>
        <w:rPr/>
        <w:t>.</w:t>
      </w:r>
      <w:bookmarkEnd w:id="137"/>
    </w:p>
    <w:p>
      <w:pPr>
        <w:pStyle w:val="Bibliography"/>
        <w:rPr/>
      </w:pPr>
      <w:bookmarkStart w:id="138"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8"/>
    </w:p>
    <w:p>
      <w:pPr>
        <w:pStyle w:val="Bibliography"/>
        <w:rPr/>
      </w:pPr>
      <w:bookmarkStart w:id="139"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9"/>
    </w:p>
    <w:p>
      <w:pPr>
        <w:pStyle w:val="Bibliography"/>
        <w:rPr/>
      </w:pPr>
      <w:bookmarkStart w:id="140"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0"/>
    </w:p>
    <w:p>
      <w:pPr>
        <w:pStyle w:val="Bibliography"/>
        <w:rPr/>
      </w:pPr>
      <w:bookmarkStart w:id="141"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1"/>
    </w:p>
    <w:p>
      <w:pPr>
        <w:pStyle w:val="Bibliography"/>
        <w:rPr/>
      </w:pPr>
      <w:bookmarkStart w:id="142" w:name="ref-mohlenbrock2002vascular"/>
      <w:r>
        <w:rPr/>
        <w:t xml:space="preserve">Mohlenbrock, R.H. (2002). </w:t>
      </w:r>
      <w:r>
        <w:rPr>
          <w:i/>
          <w:iCs/>
        </w:rPr>
        <w:t>Vascular flora of illinois</w:t>
      </w:r>
      <w:r>
        <w:rPr/>
        <w:t>. SIU Press.</w:t>
      </w:r>
      <w:bookmarkEnd w:id="142"/>
    </w:p>
    <w:p>
      <w:pPr>
        <w:pStyle w:val="Bibliography"/>
        <w:rPr/>
      </w:pPr>
      <w:bookmarkStart w:id="143"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3"/>
    </w:p>
    <w:p>
      <w:pPr>
        <w:pStyle w:val="Bibliography"/>
        <w:rPr/>
      </w:pPr>
      <w:bookmarkStart w:id="144"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4"/>
    </w:p>
    <w:p>
      <w:pPr>
        <w:pStyle w:val="Bibliography"/>
        <w:rPr/>
      </w:pPr>
      <w:bookmarkStart w:id="145"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5"/>
    </w:p>
    <w:p>
      <w:pPr>
        <w:pStyle w:val="Bibliography"/>
        <w:rPr/>
      </w:pPr>
      <w:bookmarkStart w:id="146"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6"/>
    </w:p>
    <w:p>
      <w:pPr>
        <w:pStyle w:val="Bibliography"/>
        <w:rPr/>
      </w:pPr>
      <w:bookmarkStart w:id="147"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7"/>
    </w:p>
    <w:p>
      <w:pPr>
        <w:pStyle w:val="Bibliography"/>
        <w:rPr/>
      </w:pPr>
      <w:bookmarkStart w:id="148"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8"/>
    </w:p>
    <w:p>
      <w:pPr>
        <w:pStyle w:val="Bibliography"/>
        <w:rPr/>
      </w:pPr>
      <w:bookmarkStart w:id="149"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9"/>
    </w:p>
    <w:p>
      <w:pPr>
        <w:pStyle w:val="Bibliography"/>
        <w:rPr/>
      </w:pPr>
      <w:bookmarkStart w:id="150" w:name="ref-oberhauser2015monarchs"/>
      <w:r>
        <w:rPr/>
        <w:t xml:space="preserve">Oberhauser, K.S., Nail, K.R. &amp; Altizer, S. (2015). </w:t>
      </w:r>
      <w:r>
        <w:rPr>
          <w:i/>
          <w:iCs/>
        </w:rPr>
        <w:t>Monarchs in a changing world: Biology and conservation of an iconic butterfly</w:t>
      </w:r>
      <w:r>
        <w:rPr/>
        <w:t>. Cornell University Press.</w:t>
      </w:r>
      <w:bookmarkEnd w:id="150"/>
    </w:p>
    <w:p>
      <w:pPr>
        <w:pStyle w:val="Bibliography"/>
        <w:rPr/>
      </w:pPr>
      <w:bookmarkStart w:id="151" w:name="ref-gbifDL2021sdms"/>
      <w:r>
        <w:rPr/>
        <w:t xml:space="preserve">Occdownload Gbif.Org. (2021). Occurrence download. Retrieved from </w:t>
      </w:r>
      <w:hyperlink r:id="rId53">
        <w:r>
          <w:rPr>
            <w:rStyle w:val="InternetLink"/>
          </w:rPr>
          <w:t>https://www.gbif.org/occurrence/download/0206948-200613084148143</w:t>
        </w:r>
      </w:hyperlink>
      <w:bookmarkEnd w:id="151"/>
    </w:p>
    <w:p>
      <w:pPr>
        <w:pStyle w:val="Bibliography"/>
        <w:rPr/>
      </w:pPr>
      <w:bookmarkStart w:id="152"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2"/>
    </w:p>
    <w:p>
      <w:pPr>
        <w:pStyle w:val="Bibliography"/>
        <w:rPr/>
      </w:pPr>
      <w:bookmarkStart w:id="153"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3"/>
    </w:p>
    <w:p>
      <w:pPr>
        <w:pStyle w:val="Bibliography"/>
        <w:rPr/>
      </w:pPr>
      <w:bookmarkStart w:id="154"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4"/>
    </w:p>
    <w:p>
      <w:pPr>
        <w:pStyle w:val="Bibliography"/>
        <w:rPr/>
      </w:pPr>
      <w:bookmarkStart w:id="155"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5"/>
    </w:p>
    <w:p>
      <w:pPr>
        <w:pStyle w:val="Bibliography"/>
        <w:rPr/>
      </w:pPr>
      <w:bookmarkStart w:id="156"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6"/>
    </w:p>
    <w:p>
      <w:pPr>
        <w:pStyle w:val="Bibliography"/>
        <w:rPr/>
      </w:pPr>
      <w:bookmarkStart w:id="157"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7"/>
    </w:p>
    <w:p>
      <w:pPr>
        <w:pStyle w:val="Bibliography"/>
        <w:rPr/>
      </w:pPr>
      <w:bookmarkStart w:id="158"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8"/>
    </w:p>
    <w:p>
      <w:pPr>
        <w:pStyle w:val="Bibliography"/>
        <w:rPr/>
      </w:pPr>
      <w:bookmarkStart w:id="159"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9"/>
    </w:p>
    <w:p>
      <w:pPr>
        <w:pStyle w:val="Bibliography"/>
        <w:rPr/>
      </w:pPr>
      <w:bookmarkStart w:id="160"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0"/>
    </w:p>
    <w:p>
      <w:pPr>
        <w:pStyle w:val="Bibliography"/>
        <w:rPr/>
      </w:pPr>
      <w:bookmarkStart w:id="161"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1"/>
    </w:p>
    <w:p>
      <w:pPr>
        <w:pStyle w:val="Bibliography"/>
        <w:rPr/>
      </w:pPr>
      <w:bookmarkStart w:id="162"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2"/>
    </w:p>
    <w:p>
      <w:pPr>
        <w:pStyle w:val="Bibliography"/>
        <w:rPr/>
      </w:pPr>
      <w:bookmarkStart w:id="163"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3"/>
    </w:p>
    <w:p>
      <w:pPr>
        <w:pStyle w:val="Bibliography"/>
        <w:rPr/>
      </w:pPr>
      <w:bookmarkStart w:id="164"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4"/>
    </w:p>
    <w:p>
      <w:pPr>
        <w:pStyle w:val="Bibliography"/>
        <w:rPr/>
      </w:pPr>
      <w:bookmarkStart w:id="165"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5"/>
    </w:p>
    <w:p>
      <w:pPr>
        <w:pStyle w:val="Bibliography"/>
        <w:rPr/>
      </w:pPr>
      <w:bookmarkStart w:id="166"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6"/>
    </w:p>
    <w:p>
      <w:pPr>
        <w:pStyle w:val="Bibliography"/>
        <w:rPr/>
      </w:pPr>
      <w:bookmarkStart w:id="167"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7"/>
    </w:p>
    <w:p>
      <w:pPr>
        <w:pStyle w:val="Bibliography"/>
        <w:rPr/>
      </w:pPr>
      <w:bookmarkStart w:id="168" w:name="ref-rabeler2016new"/>
      <w:r>
        <w:rPr/>
        <w:t xml:space="preserve">Rabeler, R.K. &amp; Wagner, W.L. (2016). New combinations in odontostemma (caryophyllaceae). </w:t>
      </w:r>
      <w:r>
        <w:rPr>
          <w:i/>
          <w:iCs/>
        </w:rPr>
        <w:t>PhytoKeys</w:t>
      </w:r>
      <w:r>
        <w:rPr/>
        <w:t>, 77.</w:t>
      </w:r>
      <w:bookmarkEnd w:id="168"/>
    </w:p>
    <w:p>
      <w:pPr>
        <w:pStyle w:val="Bibliography"/>
        <w:rPr/>
      </w:pPr>
      <w:bookmarkStart w:id="169"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9"/>
    </w:p>
    <w:p>
      <w:pPr>
        <w:pStyle w:val="Bibliography"/>
        <w:rPr/>
      </w:pPr>
      <w:bookmarkStart w:id="170"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70"/>
    </w:p>
    <w:p>
      <w:pPr>
        <w:pStyle w:val="Bibliography"/>
        <w:rPr/>
      </w:pPr>
      <w:bookmarkStart w:id="171"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1"/>
    </w:p>
    <w:p>
      <w:pPr>
        <w:pStyle w:val="Bibliography"/>
        <w:rPr/>
      </w:pPr>
      <w:bookmarkStart w:id="172"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2"/>
    </w:p>
    <w:p>
      <w:pPr>
        <w:pStyle w:val="Bibliography"/>
        <w:rPr/>
      </w:pPr>
      <w:bookmarkStart w:id="173"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3"/>
    </w:p>
    <w:p>
      <w:pPr>
        <w:pStyle w:val="Bibliography"/>
        <w:rPr/>
      </w:pPr>
      <w:bookmarkStart w:id="174"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4"/>
    </w:p>
    <w:p>
      <w:pPr>
        <w:pStyle w:val="Bibliography"/>
        <w:rPr/>
      </w:pPr>
      <w:bookmarkStart w:id="175"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5"/>
    </w:p>
    <w:p>
      <w:pPr>
        <w:pStyle w:val="Bibliography"/>
        <w:rPr/>
      </w:pPr>
      <w:bookmarkStart w:id="176" w:name="ref-sennikov2017phylogenetic"/>
      <w:r>
        <w:rPr/>
        <w:t>Sennikov, A.N. &amp; Kurtto, A. (2017). A phylogenetic checklist of sorbus sl (rosaceae) in europe.</w:t>
      </w:r>
      <w:bookmarkEnd w:id="176"/>
    </w:p>
    <w:p>
      <w:pPr>
        <w:pStyle w:val="Bibliography"/>
        <w:rPr/>
      </w:pPr>
      <w:bookmarkStart w:id="177"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7"/>
    </w:p>
    <w:p>
      <w:pPr>
        <w:pStyle w:val="Bibliography"/>
        <w:rPr/>
      </w:pPr>
      <w:bookmarkStart w:id="178"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8"/>
    </w:p>
    <w:p>
      <w:pPr>
        <w:pStyle w:val="Bibliography"/>
        <w:rPr/>
      </w:pPr>
      <w:bookmarkStart w:id="179"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9"/>
    </w:p>
    <w:p>
      <w:pPr>
        <w:pStyle w:val="Bibliography"/>
        <w:rPr/>
      </w:pPr>
      <w:bookmarkStart w:id="180"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80"/>
    </w:p>
    <w:p>
      <w:pPr>
        <w:pStyle w:val="Bibliography"/>
        <w:rPr/>
      </w:pPr>
      <w:bookmarkStart w:id="181"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1"/>
    </w:p>
    <w:p>
      <w:pPr>
        <w:pStyle w:val="Bibliography"/>
        <w:rPr/>
      </w:pPr>
      <w:bookmarkStart w:id="182"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2"/>
    </w:p>
    <w:p>
      <w:pPr>
        <w:pStyle w:val="Bibliography"/>
        <w:rPr/>
      </w:pPr>
      <w:bookmarkStart w:id="183"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3"/>
    </w:p>
    <w:p>
      <w:pPr>
        <w:pStyle w:val="Bibliography"/>
        <w:rPr/>
      </w:pPr>
      <w:bookmarkStart w:id="184" w:name="ref-tange_2022_6377950"/>
      <w:r>
        <w:rPr/>
        <w:t xml:space="preserve">Tange, O. (2021). GNU parallel 20220322 (savannah). Retrieved from </w:t>
      </w:r>
      <w:hyperlink r:id="rId55">
        <w:r>
          <w:rPr>
            <w:rStyle w:val="InternetLink"/>
          </w:rPr>
          <w:t>https://doi.org/10.5281/zenodo.6377950</w:t>
        </w:r>
      </w:hyperlink>
      <w:bookmarkEnd w:id="184"/>
    </w:p>
    <w:p>
      <w:pPr>
        <w:pStyle w:val="Bibliography"/>
        <w:rPr/>
      </w:pPr>
      <w:bookmarkStart w:id="185"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5"/>
    </w:p>
    <w:p>
      <w:pPr>
        <w:pStyle w:val="Bibliography"/>
        <w:rPr/>
      </w:pPr>
      <w:bookmarkStart w:id="186"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6"/>
    </w:p>
    <w:p>
      <w:pPr>
        <w:pStyle w:val="Bibliography"/>
        <w:rPr/>
      </w:pPr>
      <w:bookmarkStart w:id="187" w:name="ref-weber1998new"/>
      <w:r>
        <w:rPr/>
        <w:t xml:space="preserve">Weber, W. (1998). New names and combinations in asteraceae: Heliantheae-ecliptinae. </w:t>
      </w:r>
      <w:r>
        <w:rPr>
          <w:i/>
          <w:iCs/>
        </w:rPr>
        <w:t>Phytologia</w:t>
      </w:r>
      <w:r>
        <w:rPr/>
        <w:t xml:space="preserve">, </w:t>
      </w:r>
      <w:r>
        <w:rPr>
          <w:b/>
          <w:bCs/>
        </w:rPr>
        <w:t>85</w:t>
      </w:r>
      <w:r>
        <w:rPr/>
        <w:t>, 19–21.</w:t>
      </w:r>
      <w:bookmarkEnd w:id="187"/>
    </w:p>
    <w:p>
      <w:pPr>
        <w:pStyle w:val="Bibliography"/>
        <w:rPr/>
      </w:pPr>
      <w:bookmarkStart w:id="188"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8"/>
    </w:p>
    <w:p>
      <w:pPr>
        <w:pStyle w:val="Bibliography"/>
        <w:rPr/>
      </w:pPr>
      <w:bookmarkStart w:id="189"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9"/>
    </w:p>
    <w:p>
      <w:pPr>
        <w:pStyle w:val="Bibliography"/>
        <w:rPr/>
      </w:pPr>
      <w:bookmarkStart w:id="190"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90"/>
    </w:p>
    <w:p>
      <w:pPr>
        <w:pStyle w:val="Bibliography"/>
        <w:rPr/>
      </w:pPr>
      <w:bookmarkStart w:id="191"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1"/>
    </w:p>
    <w:p>
      <w:pPr>
        <w:pStyle w:val="Bibliography"/>
        <w:rPr/>
      </w:pPr>
      <w:bookmarkStart w:id="192"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2"/>
    </w:p>
    <w:p>
      <w:pPr>
        <w:pStyle w:val="Bibliography"/>
        <w:rPr/>
      </w:pPr>
      <w:bookmarkStart w:id="193"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3"/>
    </w:p>
    <w:p>
      <w:pPr>
        <w:pStyle w:val="Bibliography"/>
        <w:rPr/>
      </w:pPr>
      <w:bookmarkStart w:id="194"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4"/>
    </w:p>
    <w:p>
      <w:pPr>
        <w:pStyle w:val="Bibliography"/>
        <w:spacing w:before="0" w:after="200"/>
        <w:rPr/>
      </w:pPr>
      <w:bookmarkStart w:id="195"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1"/>
      <w:bookmarkEnd w:id="42"/>
      <w:bookmarkEnd w:id="195"/>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Paul CaraDonna" w:date="2023-02-22T17:53:00Z" w:initials="PC">
    <w:p w14:paraId="01000000">
      <w:r>
        <w:rPr>
          <w:rFonts w:ascii="Liberation Serif" w:hAnsi="Liberation Serif" w:eastAsia="DejaVu Sans" w:cs="Noto Sans Arabic UI"/>
          <w:sz w:val="20"/>
          <w:szCs w:val="20"/>
          <w:lang w:val="en-US" w:eastAsia="en-US" w:bidi="en-US"/>
        </w:rPr>
        <w:t>I don’t think you need to state “queen” in the title. I think it is better to keep it general, and just say wild bumble bees. We can otherwise be explicit when we need to elsewhere.</w:t>
      </w:r>
    </w:p>
  </w:comment>
  <w:comment w:id="1" w:author="Paul CaraDonna" w:date="2023-02-22T17:54:00Z" w:initials="PC">
    <w:p w14:paraId="02000000">
      <w:r>
        <w:rPr>
          <w:rFonts w:ascii="Liberation Serif" w:hAnsi="Liberation Serif" w:eastAsia="DejaVu Sans" w:cs="Noto Sans Arabic UI"/>
          <w:sz w:val="20"/>
          <w:szCs w:val="20"/>
          <w:lang w:val="en-US" w:eastAsia="en-US" w:bidi="en-US"/>
        </w:rPr>
        <w:t>I don’t understand what this means. This can be punchier and more effective. Why is this important? What are we missing? We need to make sure the knowledge gap that this work fills is clearly stated.</w:t>
      </w:r>
    </w:p>
  </w:comment>
  <w:comment w:id="2" w:author="Paul CaraDonna" w:date="2023-02-22T17:56:00Z" w:initials="PC">
    <w:p w14:paraId="03000000">
      <w:r>
        <w:rPr>
          <w:rFonts w:ascii="Liberation Serif" w:hAnsi="Liberation Serif" w:eastAsia="DejaVu Sans" w:cs="Noto Sans Arabic UI"/>
          <w:sz w:val="20"/>
          <w:szCs w:val="20"/>
          <w:lang w:val="en-US" w:eastAsia="en-US" w:bidi="en-US"/>
        </w:rPr>
        <w:t>Also, consider the broad appeal of the work. How can others use this approach? What can we learn? All of this seems useful to try and state at the start very concisely.</w:t>
      </w:r>
    </w:p>
  </w:comment>
  <w:comment w:id="3" w:author="Paul CaraDonna" w:date="2023-02-22T17:59:00Z" w:initials="PC">
    <w:p>
      <w:r>
        <w:rPr>
          <w:rFonts w:ascii="Liberation Serif" w:hAnsi="Liberation Serif" w:eastAsia="DejaVu Sans" w:cs="Noto Sans Arabic UI"/>
          <w:sz w:val="20"/>
          <w:szCs w:val="20"/>
          <w:lang w:val="en-US" w:eastAsia="en-US" w:bidi="en-US"/>
        </w:rPr>
        <w:t>Is this really all just to verify the accuracy of this method? That almost feels a bit undersold…but maybe I am wrong.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Seems like you’ve created an entire framework…</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Think about how to best package the ideas here so the value of the work and the method is super clear. </w:t>
      </w:r>
    </w:p>
    <w:p>
      <w:r>
        <w:rPr>
          <w:rFonts w:ascii="Liberation Serif" w:hAnsi="Liberation Serif" w:eastAsia="DejaVu Sans" w:cs="Noto Sans Arabic UI"/>
          <w:lang w:val="en-US" w:eastAsia="en-US" w:bidi="en-US"/>
        </w:rPr>
      </w:r>
    </w:p>
    <w:p w14:paraId="04000000">
      <w:r>
        <w:rPr>
          <w:rFonts w:ascii="Liberation Serif" w:hAnsi="Liberation Serif" w:eastAsia="DejaVu Sans" w:cs="Noto Sans Arabic UI"/>
          <w:sz w:val="20"/>
          <w:szCs w:val="20"/>
          <w:lang w:val="en-US" w:eastAsia="en-US" w:bidi="en-US"/>
        </w:rPr>
        <w:t>If you don’t sell the work, no one else is going to sell it for you.</w:t>
      </w:r>
    </w:p>
  </w:comment>
  <w:comment w:id="4" w:author="Paul CaraDonna" w:date="2023-02-22T18:01:00Z" w:initials="PC">
    <w:p w14:paraId="05000000">
      <w:r>
        <w:rPr>
          <w:rFonts w:ascii="Liberation Serif" w:hAnsi="Liberation Serif" w:eastAsia="DejaVu Sans" w:cs="Noto Sans Arabic UI"/>
          <w:sz w:val="20"/>
          <w:szCs w:val="20"/>
          <w:lang w:val="en-US" w:eastAsia="en-US" w:bidi="en-US"/>
        </w:rPr>
        <w:t>Okay, so this seems like it is part of the method, not just a verification. Need to reword to make that more clear.</w:t>
      </w:r>
    </w:p>
  </w:comment>
  <w:comment w:id="5" w:author="Paul CaraDonna" w:date="2023-02-22T18:03:00Z" w:initials="PC">
    <w:p>
      <w:r>
        <w:rPr>
          <w:rFonts w:ascii="Liberation Serif" w:hAnsi="Liberation Serif" w:eastAsia="DejaVu Sans" w:cs="Noto Sans Arabic UI"/>
          <w:sz w:val="20"/>
          <w:szCs w:val="20"/>
          <w:lang w:val="en-US" w:eastAsia="en-US" w:bidi="en-US"/>
        </w:rPr>
        <w:t xml:space="preserve">Okay, cool, but the abstract currently feels a bit disjointed. We need it to be more conceptually united. We don’t get much insight into the pollen loads or the insights we gain from the approach.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If the title says we get insights, then we better make them clear here!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don’t have a clear sense of how the method works—but I am the type of person who should be able to see the value in the approach.</w:t>
      </w:r>
    </w:p>
  </w:comment>
  <w:comment w:id="6" w:author="Paul CaraDonna" w:date="2023-02-22T18:03:00Z" w:initials="PC">
    <w:p>
      <w:r>
        <w:rPr>
          <w:rFonts w:ascii="Liberation Serif" w:hAnsi="Liberation Serif" w:eastAsia="DejaVu Sans" w:cs="Noto Sans Arabic UI"/>
          <w:sz w:val="20"/>
          <w:szCs w:val="20"/>
          <w:lang w:val="en-US" w:eastAsia="en-US" w:bidi="en-US"/>
        </w:rPr>
        <w:t>Explain...</w:t>
      </w:r>
    </w:p>
  </w:comment>
  <w:comment w:id="7" w:author="Paul CaraDonna" w:date="2023-02-28T10:48:00Z" w:initials="PC">
    <w:p>
      <w:r>
        <w:rPr>
          <w:rFonts w:ascii="Liberation Serif" w:hAnsi="Liberation Serif" w:eastAsia="DejaVu Sans" w:cs="Noto Sans Arabic UI"/>
          <w:sz w:val="20"/>
          <w:szCs w:val="20"/>
          <w:lang w:val="en-US" w:eastAsia="en-US" w:bidi="en-US"/>
        </w:rPr>
        <w:t>This is a major part of the paper, conceptually and methodologically, but it is totally buried as written. We need the interaction component to really come alive, as it is the conceptually exciting part of the paper.</w:t>
      </w:r>
    </w:p>
  </w:comment>
  <w:comment w:id="8" w:author="Paul CaraDonna" w:date="2023-02-28T10:36:00Z" w:initials="PC">
    <w:p>
      <w:r>
        <w:rPr>
          <w:rFonts w:ascii="Liberation Serif" w:hAnsi="Liberation Serif" w:eastAsia="DejaVu Sans" w:cs="Noto Sans Arabic UI"/>
          <w:sz w:val="20"/>
          <w:szCs w:val="20"/>
          <w:lang w:val="en-US" w:eastAsia="en-US" w:bidi="en-US"/>
        </w:rPr>
        <w:t>citation</w:t>
      </w:r>
    </w:p>
  </w:comment>
  <w:comment w:id="9" w:author="Paul CaraDonna" w:date="2023-02-28T10:36:00Z" w:initials="PC">
    <w:p>
      <w:r>
        <w:rPr>
          <w:rFonts w:ascii="Liberation Serif" w:hAnsi="Liberation Serif" w:eastAsia="DejaVu Sans" w:cs="Noto Sans Arabic UI"/>
          <w:sz w:val="20"/>
          <w:szCs w:val="20"/>
          <w:lang w:val="en-US" w:eastAsia="en-US" w:bidi="en-US"/>
        </w:rPr>
        <w:t>“This situation” is somewhat unclear to me. I think you can make it more clear with the writing in this first paragraph.</w:t>
      </w:r>
    </w:p>
  </w:comment>
  <w:comment w:id="10" w:author="Paul CaraDonna" w:date="2023-03-01T06:53:00Z" w:initials="PC">
    <w:p>
      <w:r>
        <w:rPr>
          <w:rFonts w:ascii="Liberation Serif" w:hAnsi="Liberation Serif" w:eastAsia="DejaVu Sans" w:cs="Noto Sans Arabic UI"/>
          <w:sz w:val="20"/>
          <w:szCs w:val="20"/>
          <w:lang w:val="en-US" w:eastAsia="en-US" w:bidi="en-US"/>
        </w:rPr>
        <w:t>Elusive? Is this the best word here?</w:t>
      </w:r>
    </w:p>
  </w:comment>
  <w:comment w:id="12" w:author="Paul CaraDonna" w:date="2023-03-01T06:53:00Z" w:initials="PC">
    <w:p>
      <w:r>
        <w:rPr>
          <w:rFonts w:ascii="Liberation Serif" w:hAnsi="Liberation Serif" w:eastAsia="DejaVu Sans" w:cs="Noto Sans Arabic UI"/>
          <w:sz w:val="20"/>
          <w:szCs w:val="20"/>
          <w:lang w:val="en-US" w:eastAsia="en-US" w:bidi="en-US"/>
        </w:rPr>
        <w:t>Define kP</w:t>
      </w:r>
    </w:p>
  </w:comment>
  <w:comment w:id="11" w:author="Paul CaraDonna" w:date="2023-03-01T06:54:00Z" w:initials="PC">
    <w:p>
      <w:r>
        <w:rPr>
          <w:rFonts w:ascii="Liberation Serif" w:hAnsi="Liberation Serif" w:eastAsia="DejaVu Sans" w:cs="Noto Sans Arabic UI"/>
          <w:sz w:val="20"/>
          <w:szCs w:val="20"/>
          <w:lang w:val="en-US" w:eastAsia="en-US" w:bidi="en-US"/>
        </w:rPr>
        <w:t>This could be more concise. I don’t think we need all this context, at least in a paper.</w:t>
      </w:r>
    </w:p>
  </w:comment>
  <w:comment w:id="13" w:author="Paul CaraDonna" w:date="2023-03-01T06:55:00Z" w:initials="PC">
    <w:p>
      <w:r>
        <w:rPr>
          <w:rFonts w:ascii="Liberation Serif" w:hAnsi="Liberation Serif" w:eastAsia="DejaVu Sans" w:cs="Noto Sans Arabic UI"/>
          <w:sz w:val="20"/>
          <w:szCs w:val="20"/>
          <w:lang w:val="en-US" w:eastAsia="en-US" w:bidi="en-US"/>
        </w:rPr>
        <w:t>Okay, this is important, so we need the previous text set this up so the novelty is clear. I did not know this was coming…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want people to lightly anticipate what holes you are filling in. You don’t want them to be surprised. And we want them to really want the novelty of this work!</w:t>
      </w:r>
    </w:p>
  </w:comment>
  <w:comment w:id="14" w:author="Paul CaraDonna" w:date="2023-03-01T06:56:00Z" w:initials="PC">
    <w:p>
      <w:r>
        <w:rPr>
          <w:rFonts w:ascii="Liberation Serif" w:hAnsi="Liberation Serif" w:eastAsia="DejaVu Sans" w:cs="Noto Sans Arabic UI"/>
          <w:sz w:val="20"/>
          <w:szCs w:val="20"/>
          <w:lang w:val="en-US" w:eastAsia="en-US" w:bidi="en-US"/>
        </w:rPr>
        <w:t>Could be more clear what exceeding is getting at here, but perhaps this comes later.</w:t>
      </w:r>
    </w:p>
  </w:comment>
  <w:comment w:id="15" w:author="Paul CaraDonna" w:date="2023-03-01T06:57:00Z" w:initials="PC">
    <w:p>
      <w:r>
        <w:rPr>
          <w:rFonts w:ascii="Liberation Serif" w:hAnsi="Liberation Serif" w:eastAsia="DejaVu Sans" w:cs="Noto Sans Arabic UI"/>
          <w:sz w:val="20"/>
          <w:szCs w:val="20"/>
          <w:lang w:val="en-US" w:eastAsia="en-US" w:bidi="en-US"/>
        </w:rPr>
        <w:t>Okay, sure, but does this need to be in the intro?</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I think you can include something like that, but this is all the preview. You want us to get a sense of what is coming, without whamming us over the head with details.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know you love details—and that is great—but in the intro, you are just setting us up…so we need a road map of the key things and a sense of where things are going, why, the knowledge gaps you are filling in, and a little sense of the implications.</w:t>
      </w:r>
    </w:p>
  </w:comment>
  <w:comment w:id="16" w:author="Paul CaraDonna" w:date="2023-03-01T06:58:00Z" w:initials="PC">
    <w:p>
      <w:r>
        <w:rPr>
          <w:rFonts w:ascii="Liberation Serif" w:hAnsi="Liberation Serif" w:eastAsia="DejaVu Sans" w:cs="Noto Sans Arabic UI"/>
          <w:sz w:val="20"/>
          <w:szCs w:val="20"/>
          <w:lang w:val="en-US" w:eastAsia="en-US" w:bidi="en-US"/>
        </w:rPr>
        <w:t>Move to methods.</w:t>
      </w:r>
    </w:p>
  </w:comment>
  <w:comment w:id="17" w:author="Paul CaraDonna" w:date="2023-03-01T06:58:00Z" w:initials="PC">
    <w:p>
      <w:r>
        <w:rPr>
          <w:rFonts w:ascii="Liberation Serif" w:hAnsi="Liberation Serif" w:eastAsia="DejaVu Sans" w:cs="Noto Sans Arabic UI"/>
          <w:sz w:val="20"/>
          <w:szCs w:val="20"/>
          <w:lang w:val="en-US" w:eastAsia="en-US" w:bidi="en-US"/>
        </w:rPr>
        <w:t>fragment.</w:t>
      </w:r>
    </w:p>
  </w:comment>
  <w:comment w:id="18" w:author="Paul CaraDonna" w:date="2023-03-01T06:59:00Z" w:initials="PC">
    <w:p>
      <w:r>
        <w:rPr>
          <w:rFonts w:ascii="Liberation Serif" w:hAnsi="Liberation Serif" w:eastAsia="DejaVu Sans" w:cs="Noto Sans Arabic UI"/>
          <w:sz w:val="20"/>
          <w:szCs w:val="20"/>
          <w:lang w:val="en-US" w:eastAsia="en-US" w:bidi="en-US"/>
        </w:rPr>
        <w:t>Meaning what exactly? I can guess, but we don’t want reviewers guessing!</w:t>
      </w:r>
    </w:p>
  </w:comment>
  <w:comment w:id="19" w:author="Paul CaraDonna" w:date="2023-03-01T07:04:00Z" w:initials="PC">
    <w:p>
      <w:r>
        <w:rPr>
          <w:rFonts w:ascii="Liberation Serif" w:hAnsi="Liberation Serif" w:eastAsia="DejaVu Sans" w:cs="Noto Sans Arabic UI"/>
          <w:sz w:val="20"/>
          <w:szCs w:val="20"/>
          <w:lang w:val="en-US" w:eastAsia="en-US" w:bidi="en-US"/>
        </w:rPr>
        <w:t>Okay, very cool (of course), but I don’t feel that these ideas have been setup all that well.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You have a lot of great content in the intro, but I think it needs some rearranging and reorganization to really set the readers up conceptually and methodologically.</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also think the intro can be shorter, and more concise, and I think that will help clarify things.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Finally, some of this content can be recycled into other sections!</w:t>
      </w:r>
    </w:p>
  </w:comment>
  <w:comment w:id="20" w:author="Paul CaraDonna" w:date="2023-03-01T07:00:00Z" w:initials="PC">
    <w:p>
      <w:r>
        <w:rPr>
          <w:rFonts w:ascii="Liberation Serif" w:hAnsi="Liberation Serif" w:eastAsia="DejaVu Sans" w:cs="Noto Sans Arabic UI"/>
          <w:sz w:val="20"/>
          <w:szCs w:val="20"/>
          <w:lang w:val="en-US" w:eastAsia="en-US" w:bidi="en-US"/>
        </w:rPr>
        <w:t>Avoid using pronouns in cases like this. I try to make sure topic sentences don’t rely on “this approach” or “these ideas” or whatever. It is good to be explicit.</w:t>
      </w:r>
    </w:p>
  </w:comment>
  <w:comment w:id="21" w:author="Paul CaraDonna" w:date="2023-03-01T07:01:00Z" w:initials="PC">
    <w:p>
      <w:r>
        <w:rPr>
          <w:rFonts w:ascii="Liberation Serif" w:hAnsi="Liberation Serif" w:eastAsia="DejaVu Sans" w:cs="Noto Sans Arabic UI"/>
          <w:sz w:val="20"/>
          <w:szCs w:val="20"/>
          <w:lang w:val="en-US" w:eastAsia="en-US" w:bidi="en-US"/>
        </w:rPr>
        <w:t>We will want to be careful in wording here.</w:t>
      </w:r>
    </w:p>
    <w:p>
      <w:r>
        <w:rPr>
          <w:rFonts w:ascii="Liberation Serif" w:hAnsi="Liberation Serif" w:eastAsia="DejaVu Sans" w:cs="Noto Sans Arabic UI"/>
          <w:lang w:val="en-US" w:eastAsia="en-US" w:bidi="en-US"/>
        </w:rPr>
      </w:r>
    </w:p>
    <w:p w14:paraId="06000000">
      <w:r>
        <w:rPr>
          <w:rFonts w:ascii="Liberation Serif" w:hAnsi="Liberation Serif" w:eastAsia="DejaVu Sans" w:cs="Noto Sans Arabic UI"/>
          <w:sz w:val="20"/>
          <w:szCs w:val="20"/>
          <w:lang w:val="en-US" w:eastAsia="en-US" w:bidi="en-US"/>
        </w:rPr>
        <w:t>It might be better to say “interactions” or “diets”…foraging behavior is a little tricky. I know what you mean, but people who are behavioral people can get fussy about words.</w:t>
      </w:r>
    </w:p>
  </w:comment>
  <w:comment w:id="22" w:author="Paul CaraDonna" w:date="2023-03-01T07:02:00Z" w:initials="PC">
    <w:p w14:paraId="07000000">
      <w:r>
        <w:rPr>
          <w:rFonts w:ascii="Liberation Serif" w:hAnsi="Liberation Serif" w:eastAsia="DejaVu Sans" w:cs="Noto Sans Arabic UI"/>
          <w:sz w:val="20"/>
          <w:szCs w:val="20"/>
          <w:lang w:val="en-US" w:eastAsia="en-US" w:bidi="en-US"/>
        </w:rPr>
        <w:t>Missing and forbidden links in pollination networks…(I think).</w:t>
      </w:r>
    </w:p>
  </w:comment>
  <w:comment w:id="23" w:author="Paul CaraDonna" w:date="2023-03-01T07:03:00Z" w:initials="PC">
    <w:p>
      <w:r>
        <w:rPr>
          <w:rFonts w:ascii="Liberation Serif" w:hAnsi="Liberation Serif" w:eastAsia="DejaVu Sans" w:cs="Noto Sans Arabic UI"/>
          <w:sz w:val="20"/>
          <w:szCs w:val="20"/>
          <w:lang w:val="en-US" w:eastAsia="en-US" w:bidi="en-US"/>
        </w:rPr>
        <w:t>We don’t need all this in the intro. I can help refine these details down.</w:t>
      </w:r>
    </w:p>
  </w:comment>
  <w:comment w:id="24" w:author="Paul CaraDonna" w:date="2023-03-01T07:05:00Z" w:initials="PC">
    <w:p>
      <w:r>
        <w:rPr>
          <w:rFonts w:ascii="Liberation Serif" w:hAnsi="Liberation Serif" w:eastAsia="DejaVu Sans" w:cs="Noto Sans Arabic UI"/>
          <w:sz w:val="20"/>
          <w:szCs w:val="20"/>
          <w:lang w:val="en-US" w:eastAsia="en-US" w:bidi="en-US"/>
        </w:rPr>
        <w:t>This can be a little more specific/clear…</w:t>
      </w:r>
    </w:p>
    <w:p>
      <w:r>
        <w:rPr>
          <w:rFonts w:ascii="Liberation Serif" w:hAnsi="Liberation Serif" w:eastAsia="DejaVu Sans" w:cs="Noto Sans Arabic UI"/>
          <w:lang w:val="en-US" w:eastAsia="en-US" w:bidi="en-US"/>
        </w:rPr>
      </w:r>
    </w:p>
    <w:p w14:paraId="08000000">
      <w:r>
        <w:rPr>
          <w:rFonts w:ascii="Liberation Serif" w:hAnsi="Liberation Serif" w:eastAsia="DejaVu Sans" w:cs="Noto Sans Arabic UI"/>
          <w:sz w:val="20"/>
          <w:szCs w:val="20"/>
          <w:lang w:val="en-US" w:eastAsia="en-US" w:bidi="en-US"/>
        </w:rPr>
        <w:t>Bumble bee interactions with flowering plants and pollen load collection.</w:t>
      </w:r>
    </w:p>
  </w:comment>
  <w:comment w:id="25" w:author="Paul CaraDonna" w:date="2023-03-01T07:08:00Z" w:initials="PC">
    <w:p>
      <w:r>
        <w:rPr>
          <w:rFonts w:ascii="Liberation Serif" w:hAnsi="Liberation Serif" w:eastAsia="DejaVu Sans" w:cs="Noto Sans Arabic UI"/>
          <w:sz w:val="20"/>
          <w:szCs w:val="20"/>
          <w:lang w:val="en-US" w:eastAsia="en-US" w:bidi="en-US"/>
        </w:rPr>
        <w:t>Yes and no. I think we can describe the basics of the study system above (RMBL, subalpine, etc).</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And then in a subsequent section, we detail the bumble bee interactions with plants. We can also use some of the text on bumble bee natural history above in this section. I think that would be better and make it easier for readers to navigate.</w:t>
      </w:r>
    </w:p>
  </w:comment>
  <w:comment w:id="26" w:author="Paul CaraDonna" w:date="2023-03-01T07:09:00Z" w:initials="PC">
    <w:p>
      <w:r>
        <w:rPr>
          <w:rFonts w:ascii="Liberation Serif" w:hAnsi="Liberation Serif" w:eastAsia="DejaVu Sans" w:cs="Noto Sans Arabic UI"/>
          <w:sz w:val="20"/>
          <w:szCs w:val="20"/>
          <w:lang w:val="en-US" w:eastAsia="en-US" w:bidi="en-US"/>
        </w:rPr>
        <w:t>Okay, so this does not come up in the intro! This is a big deal!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thing I would like to see is a super concise “summary approach” sentence of two. How would you describe it in a really limited amount of space?</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One suggestion is to try and write a very concise abstract (whatever the MEE length constraint is) which will help clarify the key ideas. We can then model the rest of the intro and paper off of that simple structure (or at least use it for inspiration.</w:t>
      </w:r>
    </w:p>
  </w:comment>
  <w:comment w:id="27" w:author="Paul CaraDonna" w:date="2023-03-01T07:19:00Z" w:initials="PC">
    <w:p>
      <w:r>
        <w:rPr>
          <w:rFonts w:ascii="Liberation Serif" w:hAnsi="Liberation Serif" w:eastAsia="DejaVu Sans" w:cs="Noto Sans Arabic UI"/>
          <w:sz w:val="20"/>
          <w:szCs w:val="20"/>
          <w:lang w:val="en-US" w:eastAsia="en-US" w:bidi="en-US"/>
        </w:rPr>
        <w:t>Start with a statement of what this addresses…</w:t>
      </w:r>
    </w:p>
    <w:p>
      <w:r>
        <w:rPr>
          <w:rFonts w:ascii="Liberation Serif" w:hAnsi="Liberation Serif" w:eastAsia="DejaVu Sans" w:cs="Noto Sans Arabic UI"/>
          <w:lang w:val="en-US" w:eastAsia="en-US" w:bidi="en-US"/>
        </w:rPr>
      </w:r>
    </w:p>
    <w:p w14:paraId="09000000">
      <w:r>
        <w:rPr>
          <w:rFonts w:ascii="Liberation Serif" w:hAnsi="Liberation Serif" w:eastAsia="DejaVu Sans" w:cs="Noto Sans Arabic UI"/>
          <w:sz w:val="20"/>
          <w:szCs w:val="20"/>
          <w:lang w:val="en-US" w:eastAsia="en-US" w:bidi="en-US"/>
        </w:rPr>
        <w:t>To do X, we created a pollen reference library. Then unpack the details.</w:t>
      </w:r>
    </w:p>
  </w:comment>
  <w:comment w:id="29" w:author="Paul CaraDonna" w:date="2023-03-01T10:26:00Z" w:initials="PC">
    <w:p>
      <w:r>
        <w:rPr>
          <w:rFonts w:ascii="Liberation Serif" w:hAnsi="Liberation Serif" w:eastAsia="DejaVu Sans" w:cs="Noto Sans Arabic UI"/>
          <w:sz w:val="20"/>
          <w:szCs w:val="20"/>
          <w:lang w:val="en-US" w:eastAsia="en-US" w:bidi="en-US"/>
        </w:rPr>
        <w:t>Why not say species distribution modeling? Or Spatial analysis: species distribution modeling</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Something like that so the headings provide more information. </w:t>
      </w:r>
    </w:p>
  </w:comment>
  <w:comment w:id="28" w:author="Paul CaraDonna" w:date="2023-03-01T10:27:00Z" w:initials="PC">
    <w:p>
      <w:r>
        <w:rPr>
          <w:rFonts w:ascii="Liberation Serif" w:hAnsi="Liberation Serif" w:eastAsia="DejaVu Sans" w:cs="Noto Sans Arabic UI"/>
          <w:sz w:val="20"/>
          <w:szCs w:val="20"/>
          <w:lang w:val="en-US" w:eastAsia="en-US" w:bidi="en-US"/>
        </w:rPr>
        <w:t>Okay, I see this comes later, but then maybe 2.4.1 could be more of an informative statement for this section.</w:t>
      </w:r>
    </w:p>
  </w:comment>
  <w:comment w:id="30" w:author="Paul CaraDonna" w:date="2023-03-01T10:25:00Z" w:initials="PC">
    <w:p>
      <w:r>
        <w:rPr>
          <w:rFonts w:ascii="Liberation Serif" w:hAnsi="Liberation Serif" w:eastAsia="DejaVu Sans" w:cs="Noto Sans Arabic UI"/>
          <w:sz w:val="20"/>
          <w:szCs w:val="20"/>
          <w:lang w:val="en-US" w:eastAsia="en-US" w:bidi="en-US"/>
        </w:rPr>
        <w:t>Could make this sentence more simple. Maybe add the BIEN info in sentence two?</w:t>
      </w:r>
    </w:p>
  </w:comment>
  <w:comment w:id="31" w:author="Paul CaraDonna" w:date="2023-03-01T10:32:00Z" w:initials="PC">
    <w:p w14:paraId="0a000000">
      <w:r>
        <w:rPr>
          <w:rFonts w:ascii="Liberation Serif" w:hAnsi="Liberation Serif" w:eastAsia="DejaVu Sans" w:cs="Noto Sans Arabic UI"/>
          <w:sz w:val="20"/>
          <w:szCs w:val="20"/>
          <w:lang w:val="en-US" w:eastAsia="en-US" w:bidi="en-US"/>
        </w:rPr>
        <w:t>In cases like this, swap the order so we get the basic stuff (this study area) before the details (Omernik)</w:t>
      </w:r>
    </w:p>
  </w:comment>
  <w:comment w:id="32" w:author="Paul CaraDonna" w:date="2023-03-01T10:32:00Z" w:initials="PC">
    <w:p w14:paraId="0b000000">
      <w:r>
        <w:rPr>
          <w:rFonts w:ascii="Liberation Serif" w:hAnsi="Liberation Serif" w:eastAsia="DejaVu Sans" w:cs="Noto Sans Arabic UI"/>
          <w:sz w:val="20"/>
          <w:szCs w:val="20"/>
          <w:lang w:val="en-US" w:eastAsia="en-US" w:bidi="en-US"/>
        </w:rPr>
        <w:t>I love when a methods section starts off with this. It makes it so everyone understands the ideas.</w:t>
      </w:r>
    </w:p>
  </w:comment>
  <w:comment w:id="33" w:author="Paul CaraDonna" w:date="2023-03-01T10:36:00Z" w:initials="PC">
    <w:p>
      <w:r>
        <w:rPr>
          <w:rFonts w:ascii="Liberation Serif" w:hAnsi="Liberation Serif" w:eastAsia="DejaVu Sans" w:cs="Noto Sans Arabic UI"/>
          <w:sz w:val="20"/>
          <w:szCs w:val="20"/>
          <w:lang w:val="en-US" w:eastAsia="en-US" w:bidi="en-US"/>
        </w:rPr>
        <w:t>Lower case.</w:t>
      </w:r>
    </w:p>
  </w:comment>
  <w:comment w:id="34" w:author="Paul CaraDonna" w:date="2023-03-01T10:36:00Z" w:initials="PC">
    <w:p>
      <w:r>
        <w:rPr>
          <w:rFonts w:ascii="Liberation Serif" w:hAnsi="Liberation Serif" w:eastAsia="DejaVu Sans" w:cs="Noto Sans Arabic UI"/>
          <w:sz w:val="20"/>
          <w:szCs w:val="20"/>
          <w:lang w:val="en-US" w:eastAsia="en-US" w:bidi="en-US"/>
        </w:rPr>
        <w:t>Why? I don’t understand.</w:t>
      </w:r>
    </w:p>
  </w:comment>
  <w:comment w:id="35" w:author="Paul CaraDonna" w:date="2023-03-01T10:38:00Z" w:initials="PC">
    <w:p>
      <w:r>
        <w:rPr>
          <w:rFonts w:ascii="Liberation Serif" w:hAnsi="Liberation Serif" w:eastAsia="DejaVu Sans" w:cs="Noto Sans Arabic UI"/>
          <w:sz w:val="20"/>
          <w:szCs w:val="20"/>
          <w:lang w:val="en-US" w:eastAsia="en-US" w:bidi="en-US"/>
        </w:rPr>
        <w:t>I’ll take your word on all this, since it is not my area, but my suggestion is always to make sure it is a clear as possible. Written like a cook book that a good undergraduate could follow.</w:t>
      </w:r>
    </w:p>
  </w:comment>
  <w:comment w:id="36" w:author="Paul CaraDonna" w:date="2023-03-01T10:37:00Z" w:initials="PC">
    <w:p w14:paraId="0c000000">
      <w:r>
        <w:rPr>
          <w:rFonts w:ascii="Liberation Serif" w:hAnsi="Liberation Serif" w:eastAsia="DejaVu Sans" w:cs="Noto Sans Arabic UI"/>
          <w:sz w:val="20"/>
          <w:szCs w:val="20"/>
          <w:lang w:val="en-US" w:eastAsia="en-US" w:bidi="en-US"/>
        </w:rPr>
        <w:t>I lived here for a little as a kid.</w:t>
      </w:r>
    </w:p>
  </w:comment>
  <w:comment w:id="37" w:author="Paul CaraDonna" w:date="2023-03-01T10:38:00Z" w:initials="PC">
    <w:p w14:paraId="0d000000">
      <w:r>
        <w:rPr>
          <w:rFonts w:ascii="Liberation Serif" w:hAnsi="Liberation Serif" w:eastAsia="DejaVu Sans" w:cs="Noto Sans Arabic UI"/>
          <w:sz w:val="20"/>
          <w:szCs w:val="20"/>
          <w:lang w:val="en-US" w:eastAsia="en-US" w:bidi="en-US"/>
        </w:rPr>
        <w:t>More specific.</w:t>
      </w:r>
    </w:p>
  </w:comment>
  <w:comment w:id="38" w:author="Paul CaraDonna" w:date="2023-03-01T10:39:00Z" w:initials="PC">
    <w:p>
      <w:r>
        <w:rPr>
          <w:rFonts w:ascii="Liberation Serif" w:hAnsi="Liberation Serif" w:eastAsia="DejaVu Sans" w:cs="Noto Sans Arabic UI"/>
          <w:sz w:val="20"/>
          <w:szCs w:val="20"/>
          <w:lang w:val="en-US" w:eastAsia="en-US" w:bidi="en-US"/>
        </w:rPr>
        <w:t>Repeat?</w:t>
      </w:r>
    </w:p>
  </w:comment>
  <w:comment w:id="39" w:author="Paul CaraDonna" w:date="2023-03-01T10:42:00Z" w:initials="PC">
    <w:p>
      <w:r>
        <w:rPr>
          <w:rFonts w:ascii="Liberation Serif" w:hAnsi="Liberation Serif" w:eastAsia="DejaVu Sans" w:cs="Noto Sans Arabic UI"/>
          <w:sz w:val="20"/>
          <w:szCs w:val="20"/>
          <w:lang w:val="en-US" w:eastAsia="en-US" w:bidi="en-US"/>
        </w:rPr>
        <w:t>Site? Transect? What do you mean with this?</w:t>
      </w:r>
    </w:p>
  </w:comment>
  <w:comment w:id="40" w:author="Paul CaraDonna" w:date="2023-03-01T10:43:00Z" w:initials="PC">
    <w:p>
      <w:r>
        <w:rPr>
          <w:rFonts w:ascii="Liberation Serif" w:hAnsi="Liberation Serif" w:eastAsia="DejaVu Sans" w:cs="Noto Sans Arabic UI"/>
          <w:sz w:val="20"/>
          <w:szCs w:val="20"/>
          <w:lang w:val="en-US" w:eastAsia="en-US" w:bidi="en-US"/>
        </w:rPr>
        <w:t>Across the years you were looking at, right? Need to clarify this.</w:t>
      </w:r>
    </w:p>
  </w:comment>
  <w:comment w:id="41" w:author="Paul CaraDonna" w:date="2023-03-01T10:43:00Z" w:initials="PC">
    <w:p>
      <w:r>
        <w:rPr>
          <w:rFonts w:ascii="Liberation Serif" w:hAnsi="Liberation Serif" w:eastAsia="DejaVu Sans" w:cs="Noto Sans Arabic UI"/>
          <w:sz w:val="20"/>
          <w:szCs w:val="20"/>
          <w:lang w:val="en-US" w:eastAsia="en-US" w:bidi="en-US"/>
        </w:rPr>
        <w:t>Queens with pollen loads? Or visits? Need to be clear.</w:t>
      </w:r>
    </w:p>
  </w:comment>
  <w:comment w:id="43" w:author="Paul CaraDonna" w:date="2023-03-01T10:44:00Z" w:initials="PC">
    <w:p>
      <w:r>
        <w:rPr>
          <w:rFonts w:ascii="Liberation Serif" w:hAnsi="Liberation Serif" w:eastAsia="DejaVu Sans" w:cs="Noto Sans Arabic UI"/>
          <w:sz w:val="20"/>
          <w:szCs w:val="20"/>
          <w:lang w:val="en-US" w:eastAsia="en-US" w:bidi="en-US"/>
        </w:rPr>
        <w:t>X hat right?</w:t>
      </w:r>
    </w:p>
  </w:comment>
  <w:comment w:id="42" w:author="Paul CaraDonna" w:date="2023-03-01T10:44:00Z" w:initials="PC">
    <w:p>
      <w:r>
        <w:rPr>
          <w:rFonts w:ascii="Liberation Serif" w:hAnsi="Liberation Serif" w:eastAsia="DejaVu Sans" w:cs="Noto Sans Arabic UI"/>
          <w:sz w:val="20"/>
          <w:szCs w:val="20"/>
          <w:lang w:val="en-US" w:eastAsia="en-US" w:bidi="en-US"/>
        </w:rPr>
        <w:t>Or mu?</w:t>
      </w:r>
    </w:p>
  </w:comment>
  <w:comment w:id="45" w:author="Paul CaraDonna" w:date="2023-03-01T10:45:00Z" w:initials="PC">
    <w:p>
      <w:r>
        <w:rPr>
          <w:rFonts w:ascii="Liberation Serif" w:hAnsi="Liberation Serif" w:eastAsia="DejaVu Sans" w:cs="Noto Sans Arabic UI"/>
          <w:sz w:val="20"/>
          <w:szCs w:val="20"/>
          <w:lang w:val="en-US" w:eastAsia="en-US" w:bidi="en-US"/>
        </w:rPr>
        <w:t>I am not sure I understand what this is showing. How can you make this more clear?</w:t>
      </w:r>
    </w:p>
  </w:comment>
  <w:comment w:id="44" w:author="Paul CaraDonna" w:date="2023-03-01T10:45:00Z" w:initials="PC">
    <w:p>
      <w:r>
        <w:rPr>
          <w:rFonts w:ascii="Liberation Serif" w:hAnsi="Liberation Serif" w:eastAsia="DejaVu Sans" w:cs="Noto Sans Arabic UI"/>
          <w:sz w:val="20"/>
          <w:szCs w:val="20"/>
          <w:lang w:val="en-US" w:eastAsia="en-US" w:bidi="en-US"/>
        </w:rPr>
        <w:t>In other words, what do you want me to see? Who is sharing observations with whom?</w:t>
      </w:r>
    </w:p>
  </w:comment>
  <w:comment w:id="46" w:author="Paul CaraDonna" w:date="2023-03-01T10:46:00Z" w:initials="PC">
    <w:p>
      <w:r>
        <w:rPr>
          <w:rFonts w:ascii="Liberation Serif" w:hAnsi="Liberation Serif" w:eastAsia="DejaVu Sans" w:cs="Noto Sans Arabic UI"/>
          <w:sz w:val="20"/>
          <w:szCs w:val="20"/>
          <w:lang w:val="en-US" w:eastAsia="en-US" w:bidi="en-US"/>
        </w:rPr>
        <w:t xml:space="preserve">For all results, make the first sentence almost like a tweet-able statement of the key, conceptual thing we are getting. </w:t>
      </w:r>
      <w:r>
        <w:rPr>
          <w:rFonts w:ascii="Liberation Serif" w:hAnsi="Liberation Serif" w:eastAsia="DejaVu Sans" w:cs="Noto Sans Arabic UI"/>
          <w:i/>
          <w:iCs/>
          <w:sz w:val="20"/>
          <w:szCs w:val="20"/>
          <w:lang w:val="en-US" w:eastAsia="en-US" w:bidi="en-US"/>
        </w:rPr>
        <w:t xml:space="preserve">Then </w:t>
      </w:r>
      <w:r>
        <w:rPr>
          <w:rFonts w:ascii="Liberation Serif" w:hAnsi="Liberation Serif" w:eastAsia="DejaVu Sans" w:cs="Noto Sans Arabic UI"/>
          <w:sz w:val="20"/>
          <w:szCs w:val="20"/>
          <w:lang w:val="en-US" w:eastAsia="en-US" w:bidi="en-US"/>
        </w:rPr>
        <w:t>(and only then) unpack the details.</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This really helps keep readers engaged because we get the key idea in a simple way first, then we get all the details. </w:t>
      </w:r>
    </w:p>
  </w:comment>
  <w:comment w:id="47" w:author="Paul CaraDonna" w:date="2023-03-01T10:47:00Z" w:initials="PC">
    <w:p>
      <w:r>
        <w:rPr>
          <w:rFonts w:ascii="Liberation Serif" w:hAnsi="Liberation Serif" w:eastAsia="DejaVu Sans" w:cs="Noto Sans Arabic UI"/>
          <w:sz w:val="20"/>
          <w:szCs w:val="20"/>
          <w:lang w:val="en-US" w:eastAsia="en-US" w:bidi="en-US"/>
        </w:rPr>
        <w:t>Here and above…tell me first what the key take-home message is from this.</w:t>
      </w:r>
    </w:p>
  </w:comment>
  <w:comment w:id="48" w:author="Paul CaraDonna" w:date="2023-03-01T10:49:00Z" w:initials="PC">
    <w:p>
      <w:r>
        <w:rPr>
          <w:rFonts w:ascii="Liberation Serif" w:hAnsi="Liberation Serif" w:eastAsia="DejaVu Sans" w:cs="Noto Sans Arabic UI"/>
          <w:sz w:val="20"/>
          <w:szCs w:val="20"/>
          <w:lang w:val="en-US" w:eastAsia="en-US" w:bidi="en-US"/>
        </w:rPr>
        <w:t>Cool! But my question is: what do you want me to get from this figure? This is what I ask myself constantly. I want to see what you want me to see right away. Let’s make sure we are emphasizing that information.</w:t>
      </w:r>
    </w:p>
  </w:comment>
  <w:comment w:id="49" w:author="Paul CaraDonna" w:date="2023-03-01T10:50:00Z" w:initials="PC">
    <w:p>
      <w:r>
        <w:rPr>
          <w:rFonts w:ascii="Liberation Serif" w:hAnsi="Liberation Serif" w:eastAsia="DejaVu Sans" w:cs="Noto Sans Arabic UI"/>
          <w:sz w:val="20"/>
          <w:szCs w:val="20"/>
          <w:lang w:val="en-US" w:eastAsia="en-US" w:bidi="en-US"/>
        </w:rPr>
        <w:t>Why is this down here? Might it be better to include up above?</w:t>
      </w:r>
    </w:p>
  </w:comment>
  <w:comment w:id="50" w:author="Paul CaraDonna" w:date="2023-03-01T10:51:00Z" w:initials="PC">
    <w:p>
      <w:r>
        <w:rPr>
          <w:rFonts w:ascii="Liberation Serif" w:hAnsi="Liberation Serif" w:eastAsia="DejaVu Sans" w:cs="Noto Sans Arabic UI"/>
          <w:sz w:val="20"/>
          <w:szCs w:val="20"/>
          <w:lang w:val="en-US" w:eastAsia="en-US" w:bidi="en-US"/>
        </w:rPr>
        <w:t>Why modeled and not observed? Just curious?</w:t>
      </w:r>
    </w:p>
  </w:comment>
  <w:comment w:id="51" w:author="Unknown Author" w:date="2023-03-01T20:56:17Z" w:initials="">
    <w:p>
      <w:r>
        <w:rPr>
          <w:rFonts w:ascii="Cambria" w:hAnsi="Cambria" w:eastAsia="Cambria" w:cs=""/>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4"/>
          <w:u w:val="none"/>
          <w:vertAlign w:val="baseline"/>
          <w:em w:val="none"/>
          <w:lang w:val="en-US" w:eastAsia="en-US" w:bidi="ar-SA"/>
        </w:rPr>
        <w:t>Reply to Paul CaraDonna (03/01/2023, 10:51): "..."</w:t>
      </w:r>
    </w:p>
    <w:p>
      <w:r>
        <w:rPr>
          <w:rFonts w:ascii="Liberation Serif" w:hAnsi="Liberation Serif" w:eastAsia="DejaVu Sans" w:cs="Noto Sans Arabic UI"/>
          <w:sz w:val="20"/>
          <w:lang w:val="en-US" w:eastAsia="en-US" w:bidi="ar-SA"/>
        </w:rPr>
        <w:t xml:space="preserve">Essentially, this is a coast to coast data set, so it would be easier for other deprived of Billies dataset to utilize. </w:t>
      </w:r>
    </w:p>
  </w:comment>
  <w:comment w:id="52" w:author="Paul CaraDonna" w:date="2023-03-01T10:51:00Z" w:initials="PC">
    <w:p>
      <w:r>
        <w:rPr>
          <w:rFonts w:ascii="Liberation Serif" w:hAnsi="Liberation Serif" w:eastAsia="DejaVu Sans" w:cs="Noto Sans Arabic UI"/>
          <w:sz w:val="20"/>
          <w:szCs w:val="20"/>
          <w:lang w:val="en-US" w:eastAsia="en-US" w:bidi="en-US"/>
        </w:rPr>
        <w:t>We have transects, not plots</w:t>
      </w:r>
    </w:p>
  </w:comment>
  <w:comment w:id="53" w:author="Paul CaraDonna" w:date="2023-03-01T10:55:00Z" w:initials="PC">
    <w:p>
      <w:r>
        <w:rPr>
          <w:rFonts w:ascii="Liberation Serif" w:hAnsi="Liberation Serif" w:eastAsia="DejaVu Sans" w:cs="Noto Sans Arabic UI"/>
          <w:sz w:val="20"/>
          <w:szCs w:val="20"/>
          <w:lang w:val="en-US" w:eastAsia="en-US" w:bidi="en-US"/>
        </w:rPr>
        <w:t>Tell me what the answer is!</w:t>
      </w:r>
    </w:p>
  </w:comment>
  <w:comment w:id="54" w:author="Paul CaraDonna" w:date="2023-03-01T10:52:00Z" w:initials="PC">
    <w:p>
      <w:r>
        <w:rPr>
          <w:rFonts w:ascii="Liberation Serif" w:hAnsi="Liberation Serif" w:eastAsia="DejaVu Sans" w:cs="Noto Sans Arabic UI"/>
          <w:sz w:val="20"/>
          <w:szCs w:val="20"/>
          <w:lang w:val="en-US" w:eastAsia="en-US" w:bidi="en-US"/>
        </w:rPr>
        <w:t>64, right?</w:t>
      </w:r>
    </w:p>
  </w:comment>
  <w:comment w:id="55" w:author="Paul CaraDonna" w:date="2023-03-01T10:56:00Z" w:initials="PC">
    <w:p>
      <w:r>
        <w:rPr>
          <w:rFonts w:ascii="Liberation Serif" w:hAnsi="Liberation Serif" w:eastAsia="DejaVu Sans" w:cs="Noto Sans Arabic UI"/>
          <w:sz w:val="20"/>
          <w:szCs w:val="20"/>
          <w:lang w:val="en-US" w:eastAsia="en-US" w:bidi="en-US"/>
        </w:rPr>
        <w:t>Methods info? Why is it here?</w:t>
      </w:r>
    </w:p>
  </w:comment>
  <w:comment w:id="57" w:author="Paul CaraDonna" w:date="2023-03-01T10:56:00Z" w:initials="PC">
    <w:p>
      <w:r>
        <w:rPr>
          <w:rFonts w:ascii="Liberation Serif" w:hAnsi="Liberation Serif" w:eastAsia="DejaVu Sans" w:cs="Noto Sans Arabic UI"/>
          <w:sz w:val="20"/>
          <w:szCs w:val="20"/>
          <w:lang w:val="en-US" w:eastAsia="en-US" w:bidi="en-US"/>
        </w:rPr>
        <w:t>Why?</w:t>
      </w:r>
    </w:p>
  </w:comment>
  <w:comment w:id="56" w:author="Paul CaraDonna" w:date="2023-03-01T10:57:00Z" w:initials="PC">
    <w:p>
      <w:r>
        <w:rPr>
          <w:rFonts w:ascii="Liberation Serif" w:hAnsi="Liberation Serif" w:eastAsia="DejaVu Sans" w:cs="Noto Sans Arabic UI"/>
          <w:sz w:val="20"/>
          <w:szCs w:val="20"/>
          <w:lang w:val="en-US" w:eastAsia="en-US" w:bidi="en-US"/>
        </w:rPr>
        <w:t>Justify</w:t>
      </w:r>
    </w:p>
  </w:comment>
  <w:comment w:id="59" w:author="Paul CaraDonna" w:date="2023-03-01T10:58:00Z" w:initials="PC">
    <w:p>
      <w:r>
        <w:rPr>
          <w:rFonts w:ascii="Liberation Serif" w:hAnsi="Liberation Serif" w:eastAsia="DejaVu Sans" w:cs="Noto Sans Arabic UI"/>
          <w:sz w:val="20"/>
          <w:szCs w:val="20"/>
          <w:lang w:val="en-US" w:eastAsia="en-US" w:bidi="en-US"/>
        </w:rPr>
        <w:t>Abundance?</w:t>
      </w:r>
    </w:p>
  </w:comment>
  <w:comment w:id="58" w:author="Paul CaraDonna" w:date="2023-03-01T10:59:00Z" w:initials="PC">
    <w:p>
      <w:r>
        <w:rPr>
          <w:rFonts w:ascii="Liberation Serif" w:hAnsi="Liberation Serif" w:eastAsia="DejaVu Sans" w:cs="Noto Sans Arabic UI"/>
          <w:sz w:val="20"/>
          <w:szCs w:val="20"/>
          <w:lang w:val="en-US" w:eastAsia="en-US" w:bidi="en-US"/>
        </w:rPr>
        <w:t>This wouldn’t be flowering when queens are out anyway.</w:t>
      </w:r>
    </w:p>
  </w:comment>
  <w:comment w:id="60" w:author="Paul CaraDonna" w:date="2023-03-01T11:05:00Z" w:initials="PC">
    <w:p>
      <w:r>
        <w:rPr>
          <w:rFonts w:ascii="Liberation Serif" w:hAnsi="Liberation Serif" w:eastAsia="DejaVu Sans" w:cs="Noto Sans Arabic UI"/>
          <w:sz w:val="20"/>
          <w:szCs w:val="20"/>
          <w:lang w:val="en-US" w:eastAsia="en-US" w:bidi="en-US"/>
        </w:rPr>
        <w:t xml:space="preserve">But you need to report these insights in the results!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I think we need to make the “key results” more clear in the results section.</w:t>
      </w:r>
    </w:p>
  </w:comment>
  <w:comment w:id="61" w:author="Paul CaraDonna" w:date="2023-03-01T11:09:00Z" w:initials="PC">
    <w:p>
      <w:r>
        <w:rPr>
          <w:rFonts w:ascii="Liberation Serif" w:hAnsi="Liberation Serif" w:eastAsia="DejaVu Sans" w:cs="Noto Sans Arabic UI"/>
          <w:sz w:val="20"/>
          <w:szCs w:val="20"/>
          <w:lang w:val="en-US" w:eastAsia="en-US" w:bidi="en-US"/>
        </w:rPr>
        <w:t>Okay, this is nice. This could be stated in results. Also, how often do we have loads dominated by a single taxa? This is super useful to know! I think there is more ecology we can pull out of these that currently not here. I am not thinking too much, but we should ask some questions with the data.</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 xml:space="preserve">How frequent are pure or near pure loads? How does this compare to visitation frequency (which is in here)? How much variation is there across species?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This is what comes to mind.</w:t>
      </w:r>
    </w:p>
  </w:comment>
  <w:comment w:id="62" w:author="Paul CaraDonna" w:date="2023-03-01T11:09:00Z" w:initials="PC">
    <w:p>
      <w:r>
        <w:rPr>
          <w:rFonts w:ascii="Liberation Serif" w:hAnsi="Liberation Serif" w:eastAsia="DejaVu Sans" w:cs="Noto Sans Arabic UI"/>
          <w:sz w:val="20"/>
          <w:szCs w:val="20"/>
          <w:lang w:val="en-US" w:eastAsia="en-US" w:bidi="en-US"/>
        </w:rPr>
        <w:t>For pollen?</w:t>
      </w:r>
    </w:p>
  </w:comment>
  <w:comment w:id="63" w:author="Paul CaraDonna" w:date="2023-03-01T11:09:00Z" w:initials="PC">
    <w:p>
      <w:r>
        <w:rPr>
          <w:rFonts w:ascii="Liberation Serif" w:hAnsi="Liberation Serif" w:eastAsia="DejaVu Sans" w:cs="Noto Sans Arabic UI"/>
          <w:sz w:val="20"/>
          <w:szCs w:val="20"/>
          <w:lang w:val="en-US" w:eastAsia="en-US" w:bidi="en-US"/>
        </w:rPr>
        <w:t>Okay, cool, but did not expect to see this here. Need to set this up!</w:t>
      </w:r>
    </w:p>
  </w:comment>
  <w:comment w:id="64" w:author="Paul CaraDonna" w:date="2023-03-01T11:11:00Z" w:initials="PC">
    <w:p>
      <w:r>
        <w:rPr>
          <w:rFonts w:ascii="Liberation Serif" w:hAnsi="Liberation Serif" w:eastAsia="DejaVu Sans" w:cs="Noto Sans Arabic UI"/>
          <w:sz w:val="20"/>
          <w:szCs w:val="20"/>
          <w:lang w:val="en-US" w:eastAsia="en-US" w:bidi="en-US"/>
        </w:rPr>
        <w:t>This can be more concise. I don’t think we need all this in here given the scope of the work, but I appreciate the thoughts.</w:t>
      </w:r>
    </w:p>
  </w:comment>
  <w:comment w:id="65" w:author="Paul CaraDonna" w:date="2023-03-01T11:12:00Z" w:initials="PC">
    <w:p>
      <w:r>
        <w:rPr>
          <w:rFonts w:ascii="Liberation Serif" w:hAnsi="Liberation Serif" w:eastAsia="DejaVu Sans" w:cs="Noto Sans Arabic UI"/>
          <w:sz w:val="20"/>
          <w:szCs w:val="20"/>
          <w:lang w:val="en-US" w:eastAsia="en-US" w:bidi="en-US"/>
        </w:rPr>
        <w:t>I have these concerns too! But I am not sure this is the place to voice them.</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Maybe we should consider writing an opinion piece for Frontiers in Ecology &amp; the Environment (ESA) or something at the BSA?</w:t>
      </w:r>
    </w:p>
  </w:comment>
  <w:comment w:id="66" w:author="Paul CaraDonna" w:date="2023-03-01T11:14:00Z" w:initials="PC">
    <w:p>
      <w:r>
        <w:rPr>
          <w:rFonts w:ascii="Liberation Serif" w:hAnsi="Liberation Serif" w:eastAsia="DejaVu Sans" w:cs="Noto Sans Arabic UI"/>
          <w:sz w:val="20"/>
          <w:szCs w:val="20"/>
          <w:lang w:val="en-US" w:eastAsia="en-US" w:bidi="en-US"/>
        </w:rPr>
        <w:t>I always avoid using “believe”. Do we believe it, or did we show evidence? Believe, to me, is a word we should avoid in science. Belief doesn’t equal evidence!</w:t>
      </w:r>
    </w:p>
  </w:comment>
  <w:comment w:id="67" w:author="Paul CaraDonna" w:date="2023-03-01T11:14:00Z" w:initials="PC">
    <w:p>
      <w:r>
        <w:rPr>
          <w:rFonts w:ascii="Liberation Serif" w:hAnsi="Liberation Serif" w:eastAsia="DejaVu Sans" w:cs="Noto Sans Arabic UI"/>
          <w:sz w:val="20"/>
          <w:szCs w:val="20"/>
          <w:lang w:val="en-US" w:eastAsia="en-US" w:bidi="en-US"/>
        </w:rPr>
        <w:t>Bayesian?!?! Where did this come from?</w:t>
      </w:r>
    </w:p>
  </w:comment>
  <w:comment w:id="68" w:author="Paul CaraDonna" w:date="2023-03-01T11:15:00Z" w:initials="PC">
    <w:p>
      <w:r>
        <w:rPr>
          <w:rFonts w:ascii="Liberation Serif" w:hAnsi="Liberation Serif" w:eastAsia="DejaVu Sans" w:cs="Noto Sans Arabic UI"/>
          <w:sz w:val="20"/>
          <w:szCs w:val="20"/>
          <w:lang w:val="en-US" w:eastAsia="en-US" w:bidi="en-US"/>
        </w:rPr>
        <w:t>Wait…I don’t think I understand what you mean here. This seems totally new.</w:t>
      </w:r>
    </w:p>
  </w:comment>
  <w:comment w:id="69" w:author="Paul CaraDonna" w:date="2023-03-01T11:15:00Z" w:initials="PC">
    <w:p>
      <w:r>
        <w:rPr>
          <w:rFonts w:ascii="Liberation Serif" w:hAnsi="Liberation Serif" w:eastAsia="DejaVu Sans" w:cs="Noto Sans Arabic UI"/>
          <w:sz w:val="20"/>
          <w:szCs w:val="20"/>
          <w:lang w:val="en-US" w:eastAsia="en-US" w:bidi="en-US"/>
        </w:rPr>
        <w:t>Interactions or diet might be better.</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commentEx w15:paraId="05000000" w15:done="1"/>
  <w15:commentEx w15:paraId="06000000" w15:done="1"/>
  <w15:commentEx w15:paraId="07000000" w15:done="1"/>
  <w15:commentEx w15:paraId="08000000" w15:done="1"/>
  <w15:commentEx w15:paraId="09000000" w15:done="1"/>
  <w15:commentEx w15:paraId="0a000000" w15:done="1"/>
  <w15:commentEx w15:paraId="0b000000" w15:done="1"/>
  <w15:commentEx w15:paraId="0c000000" w15:done="1"/>
  <w15:commentEx w15:paraId="0d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1"/>
    <w:lvlOverride w:ilvl="0">
      <w:startOverride w:val="1"/>
    </w:lvlOverride>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w="http://schemas.openxmlformats.org/wordprocessingml/2006/main">
  <w:zoom w:percent="10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f7447"/>
    <w:rPr>
      <w:sz w:val="16"/>
      <w:szCs w:val="16"/>
    </w:rPr>
  </w:style>
  <w:style w:type="character" w:styleId="CommentTextChar" w:customStyle="1">
    <w:name w:val="Comment Text Char"/>
    <w:basedOn w:val="DefaultParagraphFont"/>
    <w:link w:val="Annotationtext"/>
    <w:semiHidden/>
    <w:qFormat/>
    <w:rsid w:val="005f7447"/>
    <w:rPr>
      <w:sz w:val="20"/>
      <w:szCs w:val="20"/>
    </w:rPr>
  </w:style>
  <w:style w:type="character" w:styleId="CommentSubjectChar" w:customStyle="1">
    <w:name w:val="Comment Subject Char"/>
    <w:basedOn w:val="CommentTextChar"/>
    <w:link w:val="Annotationsubject"/>
    <w:semiHidden/>
    <w:qFormat/>
    <w:rsid w:val="005f7447"/>
    <w:rPr>
      <w:b/>
      <w:bCs/>
      <w:sz w:val="20"/>
      <w:szCs w:val="20"/>
    </w:rPr>
  </w:style>
  <w:style w:type="character" w:styleId="UnresolvedMention">
    <w:name w:val="Unresolved Mention"/>
    <w:basedOn w:val="DefaultParagraphFont"/>
    <w:uiPriority w:val="99"/>
    <w:semiHidden/>
    <w:unhideWhenUsed/>
    <w:qFormat/>
    <w:rsid w:val="00ad7441"/>
    <w:rPr>
      <w:color w:val="605E5C"/>
      <w:shd w:fill="E1DFDD" w:val="clear"/>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f7447"/>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f7447"/>
    <w:pPr/>
    <w:rPr>
      <w:sz w:val="20"/>
      <w:szCs w:val="20"/>
    </w:rPr>
  </w:style>
  <w:style w:type="paragraph" w:styleId="Annotationsubject">
    <w:name w:val="annotation subject"/>
    <w:basedOn w:val="Annotationtext"/>
    <w:next w:val="Annotationtext"/>
    <w:link w:val="CommentSubjectChar"/>
    <w:semiHidden/>
    <w:unhideWhenUsed/>
    <w:qFormat/>
    <w:rsid w:val="005f7447"/>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Application>LibreOffice/7.3.7.2$Linux_X86_64 LibreOffice_project/30$Build-2</Application>
  <AppVersion>15.0000</AppVersion>
  <Pages>66</Pages>
  <Words>15049</Words>
  <Characters>84080</Characters>
  <CharactersWithSpaces>98628</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2023-02-22T23:52:00Z</dcterms:created>
  <dc:creator>Paul CaraDonna</dc:creator>
  <dc:description/>
  <dc:language>en-US</dc:language>
  <cp:lastModifiedBy/>
  <dcterms:modified xsi:type="dcterms:W3CDTF">2023-03-20T19:46:35Z</dcterms:modified>
  <cp:revision>11</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